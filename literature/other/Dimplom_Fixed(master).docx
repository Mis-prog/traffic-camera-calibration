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ACA54" w14:textId="49393E7B" w:rsidR="005A5C14" w:rsidRPr="00EB2C15" w:rsidRDefault="006B3869" w:rsidP="006477CA">
      <w:pPr>
        <w:jc w:val="center"/>
        <w:rPr>
          <w:b/>
          <w:sz w:val="32"/>
          <w:szCs w:val="32"/>
          <w:lang w:val="en-US"/>
        </w:rPr>
      </w:pPr>
      <w:bookmarkStart w:id="1" w:name="_Hlk138375217"/>
      <w:bookmarkStart w:id="2" w:name="_Toc484604850"/>
      <w:bookmarkEnd w:id="1"/>
      <w:r>
        <w:rPr>
          <w:b/>
          <w:sz w:val="32"/>
          <w:szCs w:val="32"/>
        </w:rPr>
        <w:t>-</w:t>
      </w:r>
      <w:r w:rsidR="00DD0945" w:rsidRPr="006477CA">
        <w:rPr>
          <w:b/>
          <w:sz w:val="32"/>
          <w:szCs w:val="32"/>
        </w:rPr>
        <w:t>СОДЕРЖАНИЕ</w:t>
      </w:r>
      <w:bookmarkEnd w:id="2"/>
    </w:p>
    <w:p w14:paraId="2F60B775" w14:textId="77777777" w:rsidR="006477CA" w:rsidRPr="006477CA" w:rsidRDefault="006477CA" w:rsidP="006477CA">
      <w:pPr>
        <w:jc w:val="center"/>
        <w:rPr>
          <w:b/>
          <w:sz w:val="20"/>
        </w:rPr>
      </w:pPr>
    </w:p>
    <w:sdt>
      <w:sdtPr>
        <w:rPr>
          <w:rFonts w:asciiTheme="majorHAnsi" w:eastAsiaTheme="majorEastAsia" w:hAnsiTheme="majorHAnsi" w:cstheme="majorBidi"/>
          <w:b/>
          <w:bCs/>
          <w:caps/>
          <w:color w:val="365F91" w:themeColor="accent1" w:themeShade="BF"/>
          <w:sz w:val="16"/>
          <w:szCs w:val="28"/>
          <w:lang w:eastAsia="en-US"/>
        </w:rPr>
        <w:id w:val="12817054"/>
        <w:docPartObj>
          <w:docPartGallery w:val="Table of Contents"/>
          <w:docPartUnique/>
        </w:docPartObj>
      </w:sdtPr>
      <w:sdtEndPr/>
      <w:sdtContent>
        <w:p w14:paraId="25509A0F" w14:textId="64128618" w:rsidR="00152533" w:rsidRDefault="00624D26" w:rsidP="0015253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 w:rsidR="00832F49">
            <w:instrText xml:space="preserve"> TOC \o "1-3" \h \z \u </w:instrText>
          </w:r>
          <w:r>
            <w:fldChar w:fldCharType="separate"/>
          </w:r>
          <w:hyperlink w:anchor="_Toc138721780" w:history="1">
            <w:r w:rsidR="00152533" w:rsidRPr="00CF02CC">
              <w:rPr>
                <w:rStyle w:val="ad"/>
                <w:rFonts w:eastAsiaTheme="majorEastAsia"/>
                <w:noProof/>
              </w:rPr>
              <w:t>Введение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_Toc138721780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6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2032EAB2" w14:textId="34F4F00F" w:rsidR="00152533" w:rsidRDefault="00F54EEB" w:rsidP="0015253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81" w:history="1">
            <w:r w:rsidR="00152533" w:rsidRPr="00CF02CC">
              <w:rPr>
                <w:rStyle w:val="ad"/>
                <w:rFonts w:eastAsiaTheme="majorEastAsia"/>
                <w:noProof/>
              </w:rPr>
              <w:t>1 Обнаружение и классификация объектов дорожного движения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_Toc138721781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7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5C627FCF" w14:textId="7E62BC5E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82" w:history="1">
            <w:r w:rsidR="00152533" w:rsidRPr="00CF02CC">
              <w:rPr>
                <w:rStyle w:val="ad"/>
                <w:rFonts w:eastAsiaTheme="majorEastAsia"/>
                <w:noProof/>
              </w:rPr>
              <w:t xml:space="preserve">1.1 Модель </w:t>
            </w:r>
            <w:r w:rsidR="00152533" w:rsidRPr="00CF02CC">
              <w:rPr>
                <w:rStyle w:val="ad"/>
                <w:rFonts w:eastAsiaTheme="majorEastAsia"/>
                <w:noProof/>
                <w:lang w:val="en-US"/>
              </w:rPr>
              <w:t>YOLOv</w:t>
            </w:r>
            <w:r w:rsidR="00152533" w:rsidRPr="00CF02CC">
              <w:rPr>
                <w:rStyle w:val="ad"/>
                <w:rFonts w:eastAsiaTheme="majorEastAsia"/>
                <w:noProof/>
              </w:rPr>
              <w:t>5 для обнаружения и классификации объектов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_Toc138721782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7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49CE1D89" w14:textId="3B193E44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83" w:history="1">
            <w:r w:rsidR="00152533" w:rsidRPr="00CF02CC">
              <w:rPr>
                <w:rStyle w:val="ad"/>
                <w:rFonts w:eastAsiaTheme="majorEastAsia"/>
                <w:noProof/>
              </w:rPr>
              <w:t>1.2 Метрики оценки качества модели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_Toc138721783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11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034FFBD9" w14:textId="23136EE8" w:rsidR="00152533" w:rsidRDefault="00F54EEB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84" w:history="1">
            <w:r w:rsidR="00152533" w:rsidRPr="00CF02CC">
              <w:rPr>
                <w:rStyle w:val="ad"/>
                <w:rFonts w:eastAsiaTheme="majorEastAsia"/>
                <w:noProof/>
              </w:rPr>
              <w:t xml:space="preserve">1.2.1 Метрика </w:t>
            </w:r>
            <w:r w:rsidR="00152533" w:rsidRPr="00CF02CC">
              <w:rPr>
                <w:rStyle w:val="ad"/>
                <w:rFonts w:eastAsiaTheme="majorEastAsia"/>
                <w:noProof/>
                <w:lang w:val="en-US"/>
              </w:rPr>
              <w:t>IoU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_Toc138721784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11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2E7D569A" w14:textId="24EAD4B2" w:rsidR="00152533" w:rsidRDefault="00F54EEB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85" w:history="1">
            <w:r w:rsidR="00152533" w:rsidRPr="00CF02CC">
              <w:rPr>
                <w:rStyle w:val="ad"/>
                <w:rFonts w:eastAsiaTheme="majorEastAsia"/>
                <w:noProof/>
              </w:rPr>
              <w:t>1.2.2 Метрики полнота и точность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_Toc138721785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11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19701037" w14:textId="6965AE83" w:rsidR="00152533" w:rsidRDefault="00F54EEB">
          <w:pPr>
            <w:pStyle w:val="3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86" w:history="1">
            <w:r w:rsidR="00152533" w:rsidRPr="00CF02CC">
              <w:rPr>
                <w:rStyle w:val="ad"/>
                <w:rFonts w:eastAsiaTheme="majorEastAsia"/>
                <w:noProof/>
              </w:rPr>
              <w:t>1.2.3 Метрика средняя точность (</w:t>
            </w:r>
            <w:r w:rsidR="00152533" w:rsidRPr="00CF02CC">
              <w:rPr>
                <w:rStyle w:val="ad"/>
                <w:rFonts w:eastAsiaTheme="majorEastAsia"/>
                <w:noProof/>
                <w:lang w:val="en-US"/>
              </w:rPr>
              <w:t>average</w:t>
            </w:r>
            <w:r w:rsidR="00152533" w:rsidRPr="00CF02CC">
              <w:rPr>
                <w:rStyle w:val="ad"/>
                <w:rFonts w:eastAsiaTheme="majorEastAsia"/>
                <w:noProof/>
              </w:rPr>
              <w:t xml:space="preserve"> </w:t>
            </w:r>
            <w:r w:rsidR="00152533" w:rsidRPr="00CF02CC">
              <w:rPr>
                <w:rStyle w:val="ad"/>
                <w:rFonts w:eastAsiaTheme="majorEastAsia"/>
                <w:noProof/>
                <w:lang w:val="en-US"/>
              </w:rPr>
              <w:t>precision</w:t>
            </w:r>
            <w:r w:rsidR="00152533" w:rsidRPr="00CF02CC">
              <w:rPr>
                <w:rStyle w:val="ad"/>
                <w:rFonts w:eastAsiaTheme="majorEastAsia"/>
                <w:noProof/>
              </w:rPr>
              <w:t>)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_Toc138721786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12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7B2AD648" w14:textId="3CA7602A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87" w:history="1">
            <w:r w:rsidR="00152533" w:rsidRPr="00CF02CC">
              <w:rPr>
                <w:rStyle w:val="ad"/>
                <w:rFonts w:eastAsiaTheme="majorEastAsia"/>
                <w:noProof/>
              </w:rPr>
              <w:t>1.3 Сбор и разметка набора данных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_Toc138721787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13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356B9339" w14:textId="4E426475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88" w:history="1">
            <w:r w:rsidR="00152533" w:rsidRPr="00CF02CC">
              <w:rPr>
                <w:rStyle w:val="ad"/>
                <w:rFonts w:eastAsiaTheme="majorEastAsia"/>
                <w:noProof/>
              </w:rPr>
              <w:t xml:space="preserve">1.4 Результаты обучения нейронной сети </w:t>
            </w:r>
            <w:r w:rsidR="00152533" w:rsidRPr="00CF02CC">
              <w:rPr>
                <w:rStyle w:val="ad"/>
                <w:rFonts w:eastAsiaTheme="majorEastAsia"/>
                <w:noProof/>
                <w:lang w:val="en-US"/>
              </w:rPr>
              <w:t>YOLOv</w:t>
            </w:r>
            <w:r w:rsidR="00152533" w:rsidRPr="00CF02CC">
              <w:rPr>
                <w:rStyle w:val="ad"/>
                <w:rFonts w:eastAsiaTheme="majorEastAsia"/>
                <w:noProof/>
              </w:rPr>
              <w:t>5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_Toc138721788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16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7AFBD057" w14:textId="1FFCFBA3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89" w:history="1">
            <w:r w:rsidR="00152533" w:rsidRPr="00CF02CC">
              <w:rPr>
                <w:rStyle w:val="ad"/>
                <w:rFonts w:eastAsiaTheme="majorEastAsia"/>
                <w:noProof/>
              </w:rPr>
              <w:t>1.5 Получение данных с камеры в режиме реального времени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_Toc138721789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19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29748342" w14:textId="2852B92C" w:rsidR="00152533" w:rsidRDefault="00F54EEB" w:rsidP="0015253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90" w:history="1">
            <w:r w:rsidR="00152533" w:rsidRPr="00CF02CC">
              <w:rPr>
                <w:rStyle w:val="ad"/>
                <w:rFonts w:eastAsiaTheme="majorEastAsia"/>
                <w:noProof/>
              </w:rPr>
              <w:t>2 Устранение дисторсии на изображении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_Toc138721790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22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75DC32F2" w14:textId="00277D0B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91" w:history="1">
            <w:r w:rsidR="00152533" w:rsidRPr="00CF02CC">
              <w:rPr>
                <w:rStyle w:val="ad"/>
                <w:rFonts w:eastAsiaTheme="majorEastAsia"/>
                <w:noProof/>
              </w:rPr>
              <w:t>2.1 Виды дисторсий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_Toc138721791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22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1B9B620E" w14:textId="359C4FC9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92" w:history="1">
            <w:r w:rsidR="00152533" w:rsidRPr="00CF02CC">
              <w:rPr>
                <w:rStyle w:val="ad"/>
                <w:rFonts w:eastAsiaTheme="majorEastAsia"/>
                <w:noProof/>
              </w:rPr>
              <w:t>2.2 Модель камеры-обскуры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_Toc138721792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24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330D7B8B" w14:textId="64B6CD8E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93" w:history="1">
            <w:r w:rsidR="00152533" w:rsidRPr="00CF02CC">
              <w:rPr>
                <w:rStyle w:val="ad"/>
                <w:rFonts w:eastAsiaTheme="majorEastAsia"/>
                <w:noProof/>
              </w:rPr>
              <w:t>2.3 Алгоритм устранения дисторсии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_Toc138721793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28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27494FC6" w14:textId="3D8B4D8B" w:rsidR="00152533" w:rsidRDefault="00F54EEB" w:rsidP="0015253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94" w:history="1">
            <w:r w:rsidR="00152533" w:rsidRPr="00CF02CC">
              <w:rPr>
                <w:rStyle w:val="ad"/>
                <w:rFonts w:eastAsiaTheme="majorEastAsia"/>
                <w:noProof/>
              </w:rPr>
              <w:t>3 Вычисление скоростей и координат перемещения объектов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_Toc138721794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31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42863552" w14:textId="55ACE8BE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95" w:history="1">
            <w:r w:rsidR="00152533" w:rsidRPr="00CF02CC">
              <w:rPr>
                <w:rStyle w:val="ad"/>
                <w:rFonts w:eastAsiaTheme="majorEastAsia"/>
                <w:noProof/>
              </w:rPr>
              <w:t>3.1 Метод прямого геометрического преобразования для калибровки камеры (</w:t>
            </w:r>
            <w:r w:rsidR="00152533" w:rsidRPr="00CF02CC">
              <w:rPr>
                <w:rStyle w:val="ad"/>
                <w:rFonts w:eastAsiaTheme="majorEastAsia"/>
                <w:noProof/>
                <w:lang w:val="en-US"/>
              </w:rPr>
              <w:t>DLT</w:t>
            </w:r>
            <w:r w:rsidR="00152533" w:rsidRPr="00CF02CC">
              <w:rPr>
                <w:rStyle w:val="ad"/>
                <w:rFonts w:eastAsiaTheme="majorEastAsia"/>
                <w:noProof/>
              </w:rPr>
              <w:t>)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_Toc138721795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31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31B87530" w14:textId="7095990F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96" w:history="1">
            <w:r w:rsidR="00152533" w:rsidRPr="00CF02CC">
              <w:rPr>
                <w:rStyle w:val="ad"/>
                <w:rFonts w:eastAsiaTheme="majorEastAsia"/>
                <w:noProof/>
              </w:rPr>
              <w:t>3.2 Калибровка камеры методом Чанга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_Toc138721796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34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0C748995" w14:textId="5324D42B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97" w:history="1">
            <w:r w:rsidR="00152533" w:rsidRPr="00CF02CC">
              <w:rPr>
                <w:rStyle w:val="ad"/>
                <w:rFonts w:eastAsiaTheme="majorEastAsia"/>
                <w:noProof/>
              </w:rPr>
              <w:t>3.3 Алгоритм трекинга и расчет скоростей объектов дорожного движения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_Toc138721797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39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6DCED61E" w14:textId="0B39440E" w:rsidR="00152533" w:rsidRDefault="00F54EEB">
          <w:pPr>
            <w:pStyle w:val="2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98" w:history="1">
            <w:r w:rsidR="00152533" w:rsidRPr="00CF02CC">
              <w:rPr>
                <w:rStyle w:val="ad"/>
                <w:rFonts w:eastAsiaTheme="majorEastAsia"/>
                <w:noProof/>
              </w:rPr>
              <w:t>3.4 Одномерный фильтр Калмана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_Toc138721798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40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32F9378F" w14:textId="015EEE74" w:rsidR="00152533" w:rsidRDefault="00F54EEB" w:rsidP="0015253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799" w:history="1">
            <w:r w:rsidR="00152533" w:rsidRPr="00CF02CC">
              <w:rPr>
                <w:rStyle w:val="ad"/>
                <w:rFonts w:eastAsiaTheme="majorEastAsia"/>
                <w:noProof/>
              </w:rPr>
              <w:t>4 Результаты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_Toc138721799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41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1DD529C4" w14:textId="375274C4" w:rsidR="00152533" w:rsidRDefault="00F54EEB" w:rsidP="0015253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800" w:history="1">
            <w:r w:rsidR="00152533" w:rsidRPr="00CF02CC">
              <w:rPr>
                <w:rStyle w:val="ad"/>
                <w:rFonts w:eastAsiaTheme="majorEastAsia"/>
                <w:noProof/>
              </w:rPr>
              <w:t>Заключение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_Toc138721800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43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15AFFC41" w14:textId="4F828F02" w:rsidR="00152533" w:rsidRDefault="00F54EEB" w:rsidP="0015253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801" w:history="1">
            <w:r w:rsidR="00152533" w:rsidRPr="00CF02CC">
              <w:rPr>
                <w:rStyle w:val="ad"/>
                <w:rFonts w:eastAsiaTheme="majorEastAsia"/>
                <w:noProof/>
              </w:rPr>
              <w:t>Список литературы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_Toc138721801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44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1B6CF7FF" w14:textId="4C4CE5C4" w:rsidR="00152533" w:rsidRDefault="00F54EEB" w:rsidP="00152533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8721802" w:history="1">
            <w:r w:rsidR="00152533" w:rsidRPr="00CF02CC">
              <w:rPr>
                <w:rStyle w:val="ad"/>
                <w:rFonts w:eastAsiaTheme="majorEastAsia"/>
                <w:noProof/>
              </w:rPr>
              <w:t>Приложение А (обязательное) Листинг</w:t>
            </w:r>
            <w:r w:rsidR="00152533">
              <w:rPr>
                <w:noProof/>
                <w:webHidden/>
              </w:rPr>
              <w:tab/>
            </w:r>
            <w:r w:rsidR="00152533">
              <w:rPr>
                <w:noProof/>
                <w:webHidden/>
              </w:rPr>
              <w:fldChar w:fldCharType="begin"/>
            </w:r>
            <w:r w:rsidR="00152533">
              <w:rPr>
                <w:noProof/>
                <w:webHidden/>
              </w:rPr>
              <w:instrText xml:space="preserve"> PAGEREF _Toc138721802 \h </w:instrText>
            </w:r>
            <w:r w:rsidR="00152533">
              <w:rPr>
                <w:noProof/>
                <w:webHidden/>
              </w:rPr>
            </w:r>
            <w:r w:rsidR="00152533">
              <w:rPr>
                <w:noProof/>
                <w:webHidden/>
              </w:rPr>
              <w:fldChar w:fldCharType="separate"/>
            </w:r>
            <w:r w:rsidR="00152533">
              <w:rPr>
                <w:noProof/>
                <w:webHidden/>
              </w:rPr>
              <w:t>46</w:t>
            </w:r>
            <w:r w:rsidR="00152533">
              <w:rPr>
                <w:noProof/>
                <w:webHidden/>
              </w:rPr>
              <w:fldChar w:fldCharType="end"/>
            </w:r>
          </w:hyperlink>
        </w:p>
        <w:p w14:paraId="58269F2B" w14:textId="3E72B5D2" w:rsidR="00453E70" w:rsidRPr="00832F49" w:rsidRDefault="00624D26" w:rsidP="00EA648E">
          <w:pPr>
            <w:pStyle w:val="ac"/>
            <w:sectPr w:rsidR="00453E70" w:rsidRPr="00832F49" w:rsidSect="007936D6">
              <w:headerReference w:type="default" r:id="rId8"/>
              <w:headerReference w:type="first" r:id="rId9"/>
              <w:pgSz w:w="11906" w:h="16838"/>
              <w:pgMar w:top="851" w:right="567" w:bottom="3402" w:left="1418" w:header="170" w:footer="709" w:gutter="0"/>
              <w:pgNumType w:start="5"/>
              <w:cols w:space="708"/>
              <w:titlePg/>
              <w:docGrid w:linePitch="435"/>
            </w:sectPr>
          </w:pPr>
          <w:r>
            <w:fldChar w:fldCharType="end"/>
          </w:r>
        </w:p>
      </w:sdtContent>
    </w:sdt>
    <w:p w14:paraId="5CB50B03" w14:textId="77777777" w:rsidR="00A813AD" w:rsidRDefault="002A16FC" w:rsidP="002A16FC">
      <w:pPr>
        <w:pStyle w:val="1"/>
      </w:pPr>
      <w:bookmarkStart w:id="3" w:name="_Toc138721780"/>
      <w:r w:rsidRPr="002A16FC">
        <w:lastRenderedPageBreak/>
        <w:t>Введение</w:t>
      </w:r>
      <w:bookmarkEnd w:id="3"/>
    </w:p>
    <w:p w14:paraId="431BF691" w14:textId="38574B9B" w:rsidR="00B37B3F" w:rsidRPr="00B37B3F" w:rsidRDefault="00B37B3F" w:rsidP="00EC01FA">
      <w:pPr>
        <w:widowControl/>
        <w:rPr>
          <w:szCs w:val="28"/>
        </w:rPr>
      </w:pPr>
      <w:r w:rsidRPr="00B37B3F">
        <w:rPr>
          <w:szCs w:val="28"/>
        </w:rPr>
        <w:t>В последние десятилетия нейросетевые методы стали незаменимым инструментом в области компьютерного зрения и обработки изображений. Одной из ключевых областей применения этих методов является отслеживание объектов дорожного движения. Алгоритмы отслеживания объектов играют важную роль в повышении безопасности дорожного движения, развитии автономных транспортных систем и улучшении управления трафиком.</w:t>
      </w:r>
    </w:p>
    <w:p w14:paraId="5BA98E1A" w14:textId="77777777" w:rsidR="00CE7F30" w:rsidRDefault="00B37B3F" w:rsidP="00EC01FA">
      <w:pPr>
        <w:widowControl/>
        <w:rPr>
          <w:szCs w:val="28"/>
        </w:rPr>
      </w:pPr>
      <w:r w:rsidRPr="00B37B3F">
        <w:rPr>
          <w:szCs w:val="28"/>
        </w:rPr>
        <w:t xml:space="preserve">Основываясь на сетях глубокого обучения, алгоритмы отслеживания объектов дорожного движения обеспечивают высокую точность и эффективность в обнаружении и трекинге различных объектов на дороге, таких как автомобили, </w:t>
      </w:r>
      <w:r>
        <w:rPr>
          <w:szCs w:val="28"/>
        </w:rPr>
        <w:t>грузовики</w:t>
      </w:r>
      <w:r w:rsidRPr="00B37B3F">
        <w:rPr>
          <w:szCs w:val="28"/>
        </w:rPr>
        <w:t>,</w:t>
      </w:r>
      <w:r w:rsidR="00343B8C">
        <w:rPr>
          <w:szCs w:val="28"/>
        </w:rPr>
        <w:t xml:space="preserve"> автобусы, фургоны и</w:t>
      </w:r>
      <w:r w:rsidRPr="00B37B3F">
        <w:rPr>
          <w:szCs w:val="28"/>
        </w:rPr>
        <w:t xml:space="preserve"> пешеходы. Они способны оперативно распознавать и классифицировать объекты в реальном времени, что позволяет принимать информированные решения и прогнозировать потенциально опасные ситуации на дороге.</w:t>
      </w:r>
    </w:p>
    <w:p w14:paraId="6CDC7FEE" w14:textId="268CBD50" w:rsidR="00A813AD" w:rsidRDefault="00D96D49" w:rsidP="00EC01FA">
      <w:pPr>
        <w:widowControl/>
        <w:rPr>
          <w:szCs w:val="28"/>
        </w:rPr>
      </w:pPr>
      <w:r>
        <w:rPr>
          <w:szCs w:val="28"/>
        </w:rPr>
        <w:t xml:space="preserve">Учитывая </w:t>
      </w:r>
      <w:r w:rsidRPr="00D96D49">
        <w:rPr>
          <w:szCs w:val="28"/>
        </w:rPr>
        <w:t>значительный рост</w:t>
      </w:r>
      <w:r w:rsidR="008A64B7">
        <w:rPr>
          <w:szCs w:val="28"/>
        </w:rPr>
        <w:t xml:space="preserve"> количества</w:t>
      </w:r>
      <w:r w:rsidRPr="00D96D49">
        <w:rPr>
          <w:szCs w:val="28"/>
        </w:rPr>
        <w:t xml:space="preserve"> автомобильного транспорта</w:t>
      </w:r>
      <w:r>
        <w:rPr>
          <w:szCs w:val="28"/>
        </w:rPr>
        <w:t xml:space="preserve"> со временем</w:t>
      </w:r>
      <w:r w:rsidRPr="00D96D49">
        <w:rPr>
          <w:szCs w:val="28"/>
        </w:rPr>
        <w:t xml:space="preserve"> и увеличение числа дорожных инцидентов. </w:t>
      </w:r>
      <w:r>
        <w:rPr>
          <w:szCs w:val="28"/>
        </w:rPr>
        <w:t>С</w:t>
      </w:r>
      <w:r w:rsidRPr="00D96D49">
        <w:rPr>
          <w:szCs w:val="28"/>
        </w:rPr>
        <w:t>уществует необходимость в разработке и усовершенствовании систем безопасности на дорогах, которые могут эффективно обнаруживать и отслеживать объекты дорожного движения.</w:t>
      </w:r>
    </w:p>
    <w:p w14:paraId="5C1E660E" w14:textId="031D213E" w:rsidR="00BB2F5D" w:rsidRDefault="00BC46AF" w:rsidP="00EC01FA">
      <w:pPr>
        <w:widowControl/>
        <w:rPr>
          <w:szCs w:val="28"/>
        </w:rPr>
      </w:pPr>
      <w:r>
        <w:rPr>
          <w:szCs w:val="28"/>
        </w:rPr>
        <w:t>Для того</w:t>
      </w:r>
      <w:r w:rsidR="003900FB">
        <w:rPr>
          <w:szCs w:val="28"/>
        </w:rPr>
        <w:t>,</w:t>
      </w:r>
      <w:r>
        <w:rPr>
          <w:szCs w:val="28"/>
        </w:rPr>
        <w:t xml:space="preserve"> чтобы </w:t>
      </w:r>
      <w:r w:rsidR="00DD1B23">
        <w:rPr>
          <w:szCs w:val="28"/>
        </w:rPr>
        <w:t>отследить объекты дорожного движения</w:t>
      </w:r>
      <w:r w:rsidR="003F7DA9">
        <w:rPr>
          <w:szCs w:val="28"/>
        </w:rPr>
        <w:t xml:space="preserve"> по видеопотоку с камеры наружного видеонаблюдения</w:t>
      </w:r>
      <w:r w:rsidR="009B0841">
        <w:rPr>
          <w:szCs w:val="28"/>
        </w:rPr>
        <w:t>,</w:t>
      </w:r>
      <w:r w:rsidR="00B80FA1">
        <w:rPr>
          <w:szCs w:val="28"/>
        </w:rPr>
        <w:t xml:space="preserve"> </w:t>
      </w:r>
      <w:r w:rsidR="009B0841">
        <w:rPr>
          <w:szCs w:val="28"/>
        </w:rPr>
        <w:t xml:space="preserve">а также посчитать </w:t>
      </w:r>
      <w:r w:rsidR="003F7DA9">
        <w:rPr>
          <w:szCs w:val="28"/>
        </w:rPr>
        <w:t>их скорости и координаты перемещения</w:t>
      </w:r>
      <w:r w:rsidR="003900FB">
        <w:rPr>
          <w:szCs w:val="28"/>
        </w:rPr>
        <w:t>,</w:t>
      </w:r>
      <w:r w:rsidR="003F7DA9">
        <w:rPr>
          <w:szCs w:val="28"/>
        </w:rPr>
        <w:t xml:space="preserve"> </w:t>
      </w:r>
      <w:r w:rsidR="00B80FA1">
        <w:rPr>
          <w:szCs w:val="28"/>
        </w:rPr>
        <w:t>необходимо знать параметры</w:t>
      </w:r>
      <w:r w:rsidR="006A00EB">
        <w:rPr>
          <w:szCs w:val="28"/>
        </w:rPr>
        <w:t xml:space="preserve"> исследуемой области</w:t>
      </w:r>
      <w:r w:rsidR="005D7046">
        <w:rPr>
          <w:szCs w:val="28"/>
        </w:rPr>
        <w:t>. Поэтому целью работы будет создание системы, задачей которой является распознавание объектов дорожного движения</w:t>
      </w:r>
      <w:r w:rsidR="00761355">
        <w:rPr>
          <w:szCs w:val="28"/>
        </w:rPr>
        <w:t>, их отслеживание</w:t>
      </w:r>
      <w:r w:rsidR="009D49A8">
        <w:rPr>
          <w:szCs w:val="28"/>
        </w:rPr>
        <w:t>,</w:t>
      </w:r>
      <w:r w:rsidR="00A61D36">
        <w:rPr>
          <w:szCs w:val="28"/>
        </w:rPr>
        <w:t xml:space="preserve"> вычисление</w:t>
      </w:r>
      <w:r w:rsidR="0033767B">
        <w:rPr>
          <w:szCs w:val="28"/>
        </w:rPr>
        <w:t xml:space="preserve"> скоростей и координат</w:t>
      </w:r>
      <w:r w:rsidR="009D49A8">
        <w:rPr>
          <w:szCs w:val="28"/>
        </w:rPr>
        <w:t xml:space="preserve"> перемещения.</w:t>
      </w:r>
      <w:r w:rsidR="00BB2F5D">
        <w:rPr>
          <w:szCs w:val="28"/>
        </w:rPr>
        <w:t xml:space="preserve"> Задача разделена на </w:t>
      </w:r>
      <w:r w:rsidR="00FC4B7A">
        <w:rPr>
          <w:szCs w:val="28"/>
        </w:rPr>
        <w:t>три</w:t>
      </w:r>
      <w:r w:rsidR="00BB2F5D">
        <w:rPr>
          <w:szCs w:val="28"/>
        </w:rPr>
        <w:t xml:space="preserve"> части</w:t>
      </w:r>
      <w:r w:rsidR="00EE6BE7">
        <w:rPr>
          <w:szCs w:val="28"/>
        </w:rPr>
        <w:t>.</w:t>
      </w:r>
    </w:p>
    <w:p w14:paraId="2B740C3F" w14:textId="3A03BE0E" w:rsidR="000807D8" w:rsidRPr="009B4CFA" w:rsidRDefault="00E67487" w:rsidP="00EC01FA">
      <w:pPr>
        <w:pStyle w:val="ab"/>
        <w:widowControl/>
        <w:numPr>
          <w:ilvl w:val="0"/>
          <w:numId w:val="2"/>
        </w:numPr>
        <w:rPr>
          <w:szCs w:val="28"/>
        </w:rPr>
      </w:pPr>
      <w:r w:rsidRPr="009B4CFA">
        <w:rPr>
          <w:szCs w:val="28"/>
        </w:rPr>
        <w:t>Найти и классифицироват</w:t>
      </w:r>
      <w:r w:rsidR="00460275" w:rsidRPr="009B4CFA">
        <w:rPr>
          <w:szCs w:val="28"/>
        </w:rPr>
        <w:t>ь</w:t>
      </w:r>
      <w:r w:rsidR="00480199" w:rsidRPr="009B4CFA">
        <w:rPr>
          <w:szCs w:val="28"/>
        </w:rPr>
        <w:t xml:space="preserve"> </w:t>
      </w:r>
      <w:r w:rsidR="002966EC" w:rsidRPr="009B4CFA">
        <w:rPr>
          <w:szCs w:val="28"/>
        </w:rPr>
        <w:t>объекты дорожного движения</w:t>
      </w:r>
      <w:r w:rsidR="000A7CEE" w:rsidRPr="009B4CFA">
        <w:rPr>
          <w:szCs w:val="28"/>
        </w:rPr>
        <w:t xml:space="preserve"> на кадрах из видеопотока и построить вокруг них </w:t>
      </w:r>
      <w:r w:rsidR="00FA05C4">
        <w:rPr>
          <w:szCs w:val="28"/>
        </w:rPr>
        <w:t>ограничивающие</w:t>
      </w:r>
      <w:r w:rsidR="000A7CEE" w:rsidRPr="009B4CFA">
        <w:rPr>
          <w:szCs w:val="28"/>
        </w:rPr>
        <w:t xml:space="preserve"> рамки.</w:t>
      </w:r>
    </w:p>
    <w:p w14:paraId="52F69D8D" w14:textId="07D9946D" w:rsidR="00504FDB" w:rsidRPr="009B4CFA" w:rsidRDefault="00410CB7" w:rsidP="00EC01FA">
      <w:pPr>
        <w:pStyle w:val="ab"/>
        <w:widowControl/>
        <w:numPr>
          <w:ilvl w:val="0"/>
          <w:numId w:val="2"/>
        </w:numPr>
        <w:rPr>
          <w:szCs w:val="28"/>
        </w:rPr>
      </w:pPr>
      <w:r w:rsidRPr="009B4CFA">
        <w:rPr>
          <w:szCs w:val="28"/>
        </w:rPr>
        <w:t>Устранить дисторсию на изображени</w:t>
      </w:r>
      <w:r w:rsidR="00504FDB" w:rsidRPr="009B4CFA">
        <w:rPr>
          <w:szCs w:val="28"/>
        </w:rPr>
        <w:t>и</w:t>
      </w:r>
      <w:r w:rsidR="006C6421">
        <w:rPr>
          <w:szCs w:val="28"/>
        </w:rPr>
        <w:t>.</w:t>
      </w:r>
    </w:p>
    <w:p w14:paraId="4ECA978B" w14:textId="1914B5DC" w:rsidR="00BB2F5D" w:rsidRPr="003B4D77" w:rsidRDefault="00504FDB" w:rsidP="00EC01FA">
      <w:pPr>
        <w:pStyle w:val="ab"/>
        <w:widowControl/>
        <w:numPr>
          <w:ilvl w:val="0"/>
          <w:numId w:val="2"/>
        </w:numPr>
        <w:rPr>
          <w:szCs w:val="28"/>
        </w:rPr>
      </w:pPr>
      <w:r w:rsidRPr="009B4CFA">
        <w:rPr>
          <w:szCs w:val="28"/>
        </w:rPr>
        <w:t>Вычислить скорости и координаты перемещения объектов</w:t>
      </w:r>
      <w:r w:rsidR="006C6421">
        <w:rPr>
          <w:szCs w:val="28"/>
        </w:rPr>
        <w:t>.</w:t>
      </w:r>
    </w:p>
    <w:p w14:paraId="6224CFD6" w14:textId="77B60C65" w:rsidR="003738AF" w:rsidRPr="002A16FC" w:rsidRDefault="002A16FC" w:rsidP="002A16FC">
      <w:pPr>
        <w:pStyle w:val="1"/>
      </w:pPr>
      <w:bookmarkStart w:id="4" w:name="_Toc138721781"/>
      <w:r w:rsidRPr="002A16FC">
        <w:lastRenderedPageBreak/>
        <w:t xml:space="preserve">1 </w:t>
      </w:r>
      <w:r w:rsidR="00D60C0F">
        <w:t xml:space="preserve">Обнаружение и </w:t>
      </w:r>
      <w:r w:rsidR="003379B3">
        <w:t>классификация</w:t>
      </w:r>
      <w:r w:rsidR="00D60C0F">
        <w:t xml:space="preserve"> объектов дорожного движения</w:t>
      </w:r>
      <w:bookmarkEnd w:id="4"/>
    </w:p>
    <w:p w14:paraId="394620AE" w14:textId="6CAD16AB" w:rsidR="00832F49" w:rsidRDefault="002A16FC" w:rsidP="003E11BA">
      <w:pPr>
        <w:pStyle w:val="2"/>
        <w:contextualSpacing/>
      </w:pPr>
      <w:bookmarkStart w:id="5" w:name="_Toc138721782"/>
      <w:r w:rsidRPr="00832F49">
        <w:t xml:space="preserve">1.1 </w:t>
      </w:r>
      <w:r w:rsidR="00B06F13">
        <w:t xml:space="preserve">Модель </w:t>
      </w:r>
      <w:r w:rsidR="00B87362">
        <w:rPr>
          <w:lang w:val="en-US"/>
        </w:rPr>
        <w:t>YOLOv</w:t>
      </w:r>
      <w:r w:rsidR="00B87362" w:rsidRPr="00B87362">
        <w:t xml:space="preserve">5 </w:t>
      </w:r>
      <w:r w:rsidR="00B87362">
        <w:t>для обнаружения и классификации объектов</w:t>
      </w:r>
      <w:bookmarkEnd w:id="5"/>
      <w:r>
        <w:t xml:space="preserve"> </w:t>
      </w:r>
    </w:p>
    <w:p w14:paraId="264CDF8C" w14:textId="0AC2ED54" w:rsidR="00692F75" w:rsidRDefault="00692F75" w:rsidP="00692F75">
      <w:pPr>
        <w:ind w:firstLine="708"/>
        <w:rPr>
          <w:color w:val="222222"/>
          <w:szCs w:val="28"/>
          <w:shd w:val="clear" w:color="auto" w:fill="FFFFFF"/>
        </w:rPr>
      </w:pPr>
      <w:r w:rsidRPr="002D0828">
        <w:rPr>
          <w:color w:val="222222"/>
          <w:szCs w:val="28"/>
          <w:shd w:val="clear" w:color="auto" w:fill="FFFFFF"/>
        </w:rPr>
        <w:t>Задача классификации с локализацией (</w:t>
      </w:r>
      <w:r>
        <w:rPr>
          <w:color w:val="222222"/>
          <w:szCs w:val="28"/>
          <w:shd w:val="clear" w:color="auto" w:fill="FFFFFF"/>
        </w:rPr>
        <w:t>детекция</w:t>
      </w:r>
      <w:r w:rsidRPr="002D0828">
        <w:rPr>
          <w:color w:val="222222"/>
          <w:szCs w:val="28"/>
          <w:shd w:val="clear" w:color="auto" w:fill="FFFFFF"/>
        </w:rPr>
        <w:t>)</w:t>
      </w:r>
      <w:r w:rsidRPr="00F47E41">
        <w:rPr>
          <w:color w:val="222222"/>
          <w:szCs w:val="28"/>
          <w:shd w:val="clear" w:color="auto" w:fill="FFFFFF"/>
        </w:rPr>
        <w:t> — задача, в которой в дополнение к предсказанию метки категории класса определяется рамка, ограничивающая местоположение экземпляра одиночного объекта на картинке. Как правило, рамка имеет прямоугольную форму, её стороны ориентированы параллельно осям исходного изображения, а площадь является минимальной при условии полного нахождения экземпляра объекта внутри этой рамки. Такую прямоугольную рамку называют термином "ограничивающая рамка"</w:t>
      </w:r>
      <w:r>
        <w:rPr>
          <w:color w:val="222222"/>
          <w:szCs w:val="28"/>
          <w:shd w:val="clear" w:color="auto" w:fill="FFFFFF"/>
        </w:rPr>
        <w:t xml:space="preserve"> </w:t>
      </w:r>
      <w:r w:rsidRPr="00F47E41">
        <w:rPr>
          <w:color w:val="222222"/>
          <w:szCs w:val="28"/>
          <w:shd w:val="clear" w:color="auto" w:fill="FFFFFF"/>
        </w:rPr>
        <w:t xml:space="preserve">(bounding box). Ограничивающую рамку можно задать как при помощи центра, ширины и высоты, так и при помощи четырёх </w:t>
      </w:r>
      <w:r w:rsidR="007F69DC">
        <w:rPr>
          <w:color w:val="222222"/>
          <w:szCs w:val="28"/>
          <w:shd w:val="clear" w:color="auto" w:fill="FFFFFF"/>
        </w:rPr>
        <w:t xml:space="preserve">координат </w:t>
      </w:r>
      <w:r w:rsidRPr="00F47E41">
        <w:rPr>
          <w:color w:val="222222"/>
          <w:szCs w:val="28"/>
          <w:shd w:val="clear" w:color="auto" w:fill="FFFFFF"/>
        </w:rPr>
        <w:t>сторон. Модель в данном случается одновременно обучаться как верной классификации, так и максимально точному определению границ рамки.</w:t>
      </w:r>
    </w:p>
    <w:p w14:paraId="691135F6" w14:textId="1531B547" w:rsidR="00BA6304" w:rsidRDefault="0047229E" w:rsidP="00692F75">
      <w:pPr>
        <w:pStyle w:val="afa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ins w:id="6" w:author="Алексей А Касаткин" w:date="2023-06-26T16:01:00Z"/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Нейросетевой а</w:t>
      </w:r>
      <w:r w:rsidR="00692F75" w:rsidRPr="00594AED">
        <w:rPr>
          <w:color w:val="222222"/>
          <w:sz w:val="28"/>
          <w:szCs w:val="28"/>
        </w:rPr>
        <w:t>лгоритм YOLO</w:t>
      </w:r>
      <w:r w:rsidR="00692F75">
        <w:rPr>
          <w:color w:val="222222"/>
          <w:sz w:val="28"/>
          <w:szCs w:val="28"/>
        </w:rPr>
        <w:t xml:space="preserve"> </w:t>
      </w:r>
      <w:r w:rsidR="00692F75" w:rsidRPr="00655B74">
        <w:rPr>
          <w:color w:val="222222"/>
          <w:sz w:val="28"/>
          <w:szCs w:val="28"/>
        </w:rPr>
        <w:t>[</w:t>
      </w:r>
      <w:r w:rsidR="0074170C">
        <w:rPr>
          <w:color w:val="222222"/>
          <w:sz w:val="28"/>
          <w:szCs w:val="28"/>
        </w:rPr>
        <w:fldChar w:fldCharType="begin"/>
      </w:r>
      <w:r w:rsidR="0074170C">
        <w:rPr>
          <w:color w:val="222222"/>
          <w:sz w:val="28"/>
          <w:szCs w:val="28"/>
        </w:rPr>
        <w:instrText xml:space="preserve"> REF _Ref138373106 \r \h </w:instrText>
      </w:r>
      <w:r w:rsidR="0074170C">
        <w:rPr>
          <w:color w:val="222222"/>
          <w:sz w:val="28"/>
          <w:szCs w:val="28"/>
        </w:rPr>
      </w:r>
      <w:r w:rsidR="0074170C">
        <w:rPr>
          <w:color w:val="222222"/>
          <w:sz w:val="28"/>
          <w:szCs w:val="28"/>
        </w:rPr>
        <w:fldChar w:fldCharType="separate"/>
      </w:r>
      <w:r w:rsidR="0074170C">
        <w:rPr>
          <w:color w:val="222222"/>
          <w:sz w:val="28"/>
          <w:szCs w:val="28"/>
        </w:rPr>
        <w:t>1</w:t>
      </w:r>
      <w:r w:rsidR="0074170C">
        <w:rPr>
          <w:color w:val="222222"/>
          <w:sz w:val="28"/>
          <w:szCs w:val="28"/>
        </w:rPr>
        <w:fldChar w:fldCharType="end"/>
      </w:r>
      <w:r w:rsidR="00692F75" w:rsidRPr="00655B74">
        <w:rPr>
          <w:color w:val="222222"/>
          <w:sz w:val="28"/>
          <w:szCs w:val="28"/>
        </w:rPr>
        <w:t>]</w:t>
      </w:r>
      <w:r w:rsidR="00692F75" w:rsidRPr="00594AED">
        <w:rPr>
          <w:color w:val="222222"/>
          <w:sz w:val="28"/>
          <w:szCs w:val="28"/>
        </w:rPr>
        <w:t> (You Look Only Once), предложенный в 2016 году, был первой попыткой сделать возможной детекцию объектов в реальном времени. В рамках алгоритма YOLO исходное изображение сначала разбивается на сетку из </w:t>
      </w:r>
      <m:oMath>
        <m:r>
          <w:rPr>
            <w:rFonts w:ascii="Cambria Math" w:hAnsi="Cambria Math"/>
            <w:color w:val="222222"/>
            <w:sz w:val="28"/>
            <w:szCs w:val="28"/>
          </w:rPr>
          <m:t>N×</m:t>
        </m:r>
      </m:oMath>
      <w:r w:rsidR="00692F75" w:rsidRPr="00594AED">
        <w:rPr>
          <w:color w:val="222222"/>
          <w:sz w:val="28"/>
          <w:szCs w:val="28"/>
        </w:rPr>
        <w:t> </w:t>
      </w:r>
      <m:oMath>
        <m:r>
          <w:rPr>
            <w:rFonts w:ascii="Cambria Math" w:hAnsi="Cambria Math"/>
            <w:color w:val="222222"/>
            <w:sz w:val="28"/>
            <w:szCs w:val="28"/>
          </w:rPr>
          <m:t>N</m:t>
        </m:r>
      </m:oMath>
      <w:r w:rsidR="00692F75" w:rsidRPr="00594AED">
        <w:rPr>
          <w:color w:val="222222"/>
          <w:sz w:val="28"/>
          <w:szCs w:val="28"/>
        </w:rPr>
        <w:t xml:space="preserve"> ячеек. Если центр объекта попадает внутрь координат ячейки, то эта ячейка считается ответственной за определение параметров местонахождения объекта. Каждая ячейка описывает несколько вариантов местоположения ограничивающих рамок для одного и того же объекта. Каждый из этих вариантов характеризуется пятью значениями — координатами центра ограничивающей рамки, его шириной и высотой, а также степен</w:t>
      </w:r>
      <w:r w:rsidR="00EE6BE7">
        <w:rPr>
          <w:color w:val="222222"/>
          <w:sz w:val="28"/>
          <w:szCs w:val="28"/>
        </w:rPr>
        <w:t>ью</w:t>
      </w:r>
      <w:r w:rsidR="00692F75" w:rsidRPr="00594AED">
        <w:rPr>
          <w:color w:val="222222"/>
          <w:sz w:val="28"/>
          <w:szCs w:val="28"/>
        </w:rPr>
        <w:t xml:space="preserve"> уверенности в том, что ограничивающая рамка содержит в себе объект. Также необходимо для каждой пары класса объектов и ячейки определить вероятность того, что ячейка содержит в себе объект этого класса. </w:t>
      </w:r>
    </w:p>
    <w:p w14:paraId="4E685473" w14:textId="582D9DF2" w:rsidR="00692F75" w:rsidRPr="00E051F2" w:rsidRDefault="00692F75" w:rsidP="00692F75">
      <w:pPr>
        <w:pStyle w:val="afa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222222"/>
          <w:sz w:val="28"/>
          <w:szCs w:val="28"/>
        </w:rPr>
      </w:pPr>
      <w:r w:rsidRPr="00594AED">
        <w:rPr>
          <w:color w:val="222222"/>
          <w:sz w:val="28"/>
          <w:szCs w:val="28"/>
        </w:rPr>
        <w:lastRenderedPageBreak/>
        <w:t>Таким образом, последний слой сети, принимающий конечное решение об ограничивающих рамках и классификации объектов работает с тензором размерности </w:t>
      </w:r>
      <m:oMath>
        <m:r>
          <w:rPr>
            <w:rFonts w:ascii="Cambria Math" w:hAnsi="Cambria Math"/>
            <w:color w:val="222222"/>
            <w:sz w:val="28"/>
            <w:szCs w:val="28"/>
          </w:rPr>
          <m:t xml:space="preserve">N× N× </m:t>
        </m:r>
        <m:d>
          <m:dPr>
            <m:ctrlPr>
              <w:rPr>
                <w:rFonts w:ascii="Cambria Math" w:hAnsi="Cambria Math"/>
                <w:i/>
                <w:color w:val="222222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222222"/>
                <w:sz w:val="28"/>
                <w:szCs w:val="28"/>
              </w:rPr>
              <m:t>5B+C</m:t>
            </m:r>
          </m:e>
        </m:d>
        <m:r>
          <w:rPr>
            <w:rFonts w:ascii="Cambria Math" w:hAnsi="Cambria Math"/>
            <w:color w:val="222222"/>
            <w:sz w:val="28"/>
            <w:szCs w:val="28"/>
          </w:rPr>
          <m:t>,</m:t>
        </m:r>
      </m:oMath>
      <w:r w:rsidRPr="00594AED">
        <w:rPr>
          <w:color w:val="222222"/>
          <w:sz w:val="28"/>
          <w:szCs w:val="28"/>
        </w:rPr>
        <w:t xml:space="preserve"> где</w:t>
      </w:r>
      <w:r w:rsidR="003900FB">
        <w:rPr>
          <w:color w:val="222222"/>
          <w:sz w:val="28"/>
          <w:szCs w:val="28"/>
        </w:rPr>
        <w:t xml:space="preserve"> </w:t>
      </w:r>
      <w:r w:rsidRPr="00594AED">
        <w:rPr>
          <w:rStyle w:val="mi"/>
          <w:color w:val="222222"/>
          <w:sz w:val="28"/>
          <w:szCs w:val="28"/>
          <w:bdr w:val="none" w:sz="0" w:space="0" w:color="auto" w:frame="1"/>
        </w:rPr>
        <w:t>B</w:t>
      </w:r>
      <w:r w:rsidRPr="00594AED">
        <w:rPr>
          <w:color w:val="222222"/>
          <w:sz w:val="28"/>
          <w:szCs w:val="28"/>
        </w:rPr>
        <w:t> </w:t>
      </w:r>
      <w:r w:rsidR="00986719">
        <w:t xml:space="preserve">– </w:t>
      </w:r>
      <w:r w:rsidRPr="00594AED">
        <w:rPr>
          <w:color w:val="222222"/>
          <w:sz w:val="28"/>
          <w:szCs w:val="28"/>
        </w:rPr>
        <w:t>количество предсказываемых ограничивающих рамок для ячейки,</w:t>
      </w:r>
      <w:r w:rsidR="003900FB">
        <w:rPr>
          <w:color w:val="222222"/>
          <w:sz w:val="28"/>
          <w:szCs w:val="28"/>
        </w:rPr>
        <w:t xml:space="preserve"> </w:t>
      </w:r>
      <w:r w:rsidRPr="00594AED">
        <w:rPr>
          <w:rStyle w:val="mi"/>
          <w:color w:val="222222"/>
          <w:sz w:val="28"/>
          <w:szCs w:val="28"/>
          <w:bdr w:val="none" w:sz="0" w:space="0" w:color="auto" w:frame="1"/>
        </w:rPr>
        <w:t>C</w:t>
      </w:r>
      <w:r w:rsidRPr="00594AED">
        <w:rPr>
          <w:color w:val="222222"/>
          <w:sz w:val="28"/>
          <w:szCs w:val="28"/>
        </w:rPr>
        <w:t> </w:t>
      </w:r>
      <w:r w:rsidR="00986719">
        <w:t xml:space="preserve">– </w:t>
      </w:r>
      <w:r w:rsidRPr="00594AED">
        <w:rPr>
          <w:color w:val="222222"/>
          <w:sz w:val="28"/>
          <w:szCs w:val="28"/>
        </w:rPr>
        <w:t>количество классов объектов, определённых изначально.</w:t>
      </w:r>
      <w:r w:rsidRPr="007C545E">
        <w:rPr>
          <w:color w:val="222222"/>
          <w:sz w:val="28"/>
          <w:szCs w:val="28"/>
        </w:rPr>
        <w:t>[</w:t>
      </w:r>
      <w:r w:rsidR="0074170C">
        <w:rPr>
          <w:color w:val="222222"/>
          <w:sz w:val="28"/>
          <w:szCs w:val="28"/>
        </w:rPr>
        <w:fldChar w:fldCharType="begin"/>
      </w:r>
      <w:r w:rsidR="0074170C">
        <w:rPr>
          <w:color w:val="222222"/>
          <w:sz w:val="28"/>
          <w:szCs w:val="28"/>
        </w:rPr>
        <w:instrText xml:space="preserve"> REF _Ref138373133 \r \h </w:instrText>
      </w:r>
      <w:r w:rsidR="0074170C">
        <w:rPr>
          <w:color w:val="222222"/>
          <w:sz w:val="28"/>
          <w:szCs w:val="28"/>
        </w:rPr>
      </w:r>
      <w:r w:rsidR="0074170C">
        <w:rPr>
          <w:color w:val="222222"/>
          <w:sz w:val="28"/>
          <w:szCs w:val="28"/>
        </w:rPr>
        <w:fldChar w:fldCharType="separate"/>
      </w:r>
      <w:r w:rsidR="0074170C">
        <w:rPr>
          <w:color w:val="222222"/>
          <w:sz w:val="28"/>
          <w:szCs w:val="28"/>
        </w:rPr>
        <w:t>2</w:t>
      </w:r>
      <w:r w:rsidR="0074170C">
        <w:rPr>
          <w:color w:val="222222"/>
          <w:sz w:val="28"/>
          <w:szCs w:val="28"/>
        </w:rPr>
        <w:fldChar w:fldCharType="end"/>
      </w:r>
      <w:r w:rsidRPr="007C545E">
        <w:rPr>
          <w:color w:val="222222"/>
          <w:sz w:val="28"/>
          <w:szCs w:val="28"/>
        </w:rPr>
        <w:t>]</w:t>
      </w:r>
      <w:r w:rsidR="00E051F2">
        <w:rPr>
          <w:color w:val="222222"/>
          <w:sz w:val="28"/>
          <w:szCs w:val="28"/>
        </w:rPr>
        <w:t xml:space="preserve"> Общая схема работы, нейронной сети </w:t>
      </w:r>
      <w:r w:rsidR="00E051F2">
        <w:rPr>
          <w:color w:val="222222"/>
          <w:sz w:val="28"/>
          <w:szCs w:val="28"/>
          <w:lang w:val="en-US"/>
        </w:rPr>
        <w:t>YOLO</w:t>
      </w:r>
      <w:r w:rsidR="00E051F2" w:rsidRPr="00E051F2">
        <w:rPr>
          <w:color w:val="222222"/>
          <w:sz w:val="28"/>
          <w:szCs w:val="28"/>
        </w:rPr>
        <w:t xml:space="preserve"> </w:t>
      </w:r>
      <w:r w:rsidR="00E051F2">
        <w:rPr>
          <w:color w:val="222222"/>
          <w:sz w:val="28"/>
          <w:szCs w:val="28"/>
        </w:rPr>
        <w:t>представлена на рисунке 1.</w:t>
      </w:r>
    </w:p>
    <w:p w14:paraId="54EDC671" w14:textId="69A01A35" w:rsidR="00692F75" w:rsidRDefault="00692F75" w:rsidP="00692F75">
      <w:pPr>
        <w:pStyle w:val="afa"/>
        <w:keepNext/>
        <w:shd w:val="clear" w:color="auto" w:fill="FFFFFF"/>
        <w:spacing w:before="0" w:beforeAutospacing="0" w:after="0" w:afterAutospacing="0" w:line="360" w:lineRule="auto"/>
        <w:ind w:firstLine="708"/>
        <w:jc w:val="center"/>
      </w:pPr>
      <w:r>
        <w:rPr>
          <w:noProof/>
          <w:color w:val="222222"/>
          <w:sz w:val="28"/>
          <w:szCs w:val="28"/>
        </w:rPr>
        <w:drawing>
          <wp:inline distT="0" distB="0" distL="0" distR="0" wp14:anchorId="5E6440E8" wp14:editId="471AE144">
            <wp:extent cx="5509895" cy="2957195"/>
            <wp:effectExtent l="0" t="0" r="0" b="0"/>
            <wp:docPr id="2" name="Рисунок 2" descr="Изображение выглядит как текст, снимок экрана, велосипед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велосипед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05F6" w14:textId="66EE0B8A" w:rsidR="00692F75" w:rsidRPr="00692F75" w:rsidRDefault="00692F75" w:rsidP="00692F75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1</w:t>
      </w:r>
      <w:r w:rsidR="00F54EEB">
        <w:rPr>
          <w:noProof/>
        </w:rPr>
        <w:fldChar w:fldCharType="end"/>
      </w:r>
      <w:r>
        <w:t xml:space="preserve"> – </w:t>
      </w:r>
      <w:r w:rsidRPr="00A970F5">
        <w:t xml:space="preserve">Схема работы </w:t>
      </w:r>
      <w:r w:rsidR="00E051F2">
        <w:t>нейронной сети</w:t>
      </w:r>
      <w:r w:rsidRPr="00A970F5">
        <w:t xml:space="preserve"> YOLO</w:t>
      </w:r>
    </w:p>
    <w:p w14:paraId="0A93D496" w14:textId="62F26704" w:rsidR="00956D61" w:rsidRDefault="00956D61" w:rsidP="00B87362">
      <w:r>
        <w:t>К</w:t>
      </w:r>
      <w:r w:rsidRPr="00956D61">
        <w:t xml:space="preserve">омпания Ultralytics </w:t>
      </w:r>
      <w:r>
        <w:t>выпустила</w:t>
      </w:r>
      <w:r w:rsidRPr="00956D61">
        <w:t xml:space="preserve"> YOLO v5 вскоре после выпуска YOLO v4. Вместо того, чтобы публиковать </w:t>
      </w:r>
      <w:r>
        <w:t>статью</w:t>
      </w:r>
      <w:r w:rsidRPr="00956D61">
        <w:t>, связанную с YOLOv5, компания опубликовала только исходный код YOLOv5 на Github [</w:t>
      </w:r>
      <w:r w:rsidR="0025151D">
        <w:fldChar w:fldCharType="begin"/>
      </w:r>
      <w:r w:rsidR="0025151D">
        <w:instrText xml:space="preserve"> REF _Ref138373622 \r \h </w:instrText>
      </w:r>
      <w:r w:rsidR="0025151D">
        <w:fldChar w:fldCharType="separate"/>
      </w:r>
      <w:r w:rsidR="0025151D">
        <w:t>3</w:t>
      </w:r>
      <w:r w:rsidR="0025151D">
        <w:fldChar w:fldCharType="end"/>
      </w:r>
      <w:r w:rsidRPr="00956D61">
        <w:t xml:space="preserve">].  </w:t>
      </w:r>
      <w:r w:rsidR="00661FBB">
        <w:t>В</w:t>
      </w:r>
      <w:r w:rsidR="00B87362">
        <w:t>ыбор</w:t>
      </w:r>
      <w:r w:rsidR="00661FBB">
        <w:t xml:space="preserve"> данной архитектуры</w:t>
      </w:r>
      <w:r w:rsidR="00B87362">
        <w:t xml:space="preserve"> обусловлен высокой скоростью обработки изображений данной модель</w:t>
      </w:r>
      <w:r w:rsidR="00661FBB">
        <w:t>ю</w:t>
      </w:r>
      <w:r w:rsidR="00B87362">
        <w:t xml:space="preserve">. </w:t>
      </w:r>
      <w:r w:rsidR="00B87362" w:rsidRPr="00B87362">
        <w:t>YOLOv5 достигает хорошей точности обнаружения объектов при низкой скорости обучения и относительно небольшом количестве параметров. Он</w:t>
      </w:r>
      <w:r w:rsidR="00B87362">
        <w:t>а</w:t>
      </w:r>
      <w:r w:rsidR="00B87362" w:rsidRPr="00B87362">
        <w:t xml:space="preserve"> может обнаруживать объекты разных классов и разных размеров на изображении с высокой точностью.</w:t>
      </w:r>
      <w:r w:rsidR="00B87362">
        <w:t xml:space="preserve"> </w:t>
      </w:r>
      <w:r w:rsidR="00B87362">
        <w:rPr>
          <w:lang w:val="en-US"/>
        </w:rPr>
        <w:t>YOLOv</w:t>
      </w:r>
      <w:r w:rsidR="00B87362" w:rsidRPr="00B87362">
        <w:t>5 предоставляет простой интерфейс для обучения на собственных данных и простую интеграцию в различные приложения.</w:t>
      </w:r>
    </w:p>
    <w:p w14:paraId="3BF4CA14" w14:textId="788EE214" w:rsidR="00BC4C7E" w:rsidRDefault="00B92F67" w:rsidP="00880253">
      <w:r>
        <w:t>Согласно</w:t>
      </w:r>
      <w:r w:rsidR="00682E82">
        <w:t xml:space="preserve"> исследовани</w:t>
      </w:r>
      <w:r w:rsidR="00E40307">
        <w:t>ям</w:t>
      </w:r>
      <w:r>
        <w:t xml:space="preserve"> </w:t>
      </w:r>
      <w:r w:rsidR="00682E82">
        <w:t>сравнений</w:t>
      </w:r>
      <w:r w:rsidR="00026BFC">
        <w:t xml:space="preserve"> семейств моделей </w:t>
      </w:r>
      <w:r w:rsidR="00026BFC">
        <w:rPr>
          <w:lang w:val="en-US"/>
        </w:rPr>
        <w:t>YOLO</w:t>
      </w:r>
      <w:r w:rsidR="00B827AE" w:rsidRPr="00682E82">
        <w:t xml:space="preserve"> [</w:t>
      </w:r>
      <w:r w:rsidR="0025151D">
        <w:fldChar w:fldCharType="begin"/>
      </w:r>
      <w:r w:rsidR="0025151D">
        <w:instrText xml:space="preserve"> REF _Ref138293183 \r \h </w:instrText>
      </w:r>
      <w:r w:rsidR="0025151D">
        <w:fldChar w:fldCharType="separate"/>
      </w:r>
      <w:r w:rsidR="0025151D">
        <w:t>4</w:t>
      </w:r>
      <w:r w:rsidR="0025151D">
        <w:fldChar w:fldCharType="end"/>
      </w:r>
      <w:r w:rsidRPr="00682E82">
        <w:t>]</w:t>
      </w:r>
      <w:r w:rsidR="00682E82">
        <w:t xml:space="preserve">, а также семейства </w:t>
      </w:r>
      <w:r w:rsidR="00682E82">
        <w:rPr>
          <w:lang w:val="en-US"/>
        </w:rPr>
        <w:t>YOLOv</w:t>
      </w:r>
      <w:r w:rsidR="00682E82" w:rsidRPr="00682E82">
        <w:t>5 [</w:t>
      </w:r>
      <w:r w:rsidR="0025151D">
        <w:fldChar w:fldCharType="begin"/>
      </w:r>
      <w:r w:rsidR="0025151D">
        <w:instrText xml:space="preserve"> REF _Ref138292152 \r \h </w:instrText>
      </w:r>
      <w:r w:rsidR="0025151D">
        <w:fldChar w:fldCharType="separate"/>
      </w:r>
      <w:r w:rsidR="0025151D">
        <w:t>5</w:t>
      </w:r>
      <w:r w:rsidR="0025151D">
        <w:fldChar w:fldCharType="end"/>
      </w:r>
      <w:r w:rsidR="00682E82" w:rsidRPr="00682E82">
        <w:t>]</w:t>
      </w:r>
      <w:r w:rsidR="00785245">
        <w:t xml:space="preserve"> </w:t>
      </w:r>
      <w:r w:rsidR="00682E82">
        <w:t>оптимальной по скорости и производительности</w:t>
      </w:r>
      <w:r w:rsidR="00682E82" w:rsidRPr="00682E82">
        <w:t xml:space="preserve"> </w:t>
      </w:r>
      <w:r w:rsidR="00682E82">
        <w:t xml:space="preserve">на </w:t>
      </w:r>
      <w:r w:rsidR="00682E82">
        <w:lastRenderedPageBreak/>
        <w:t xml:space="preserve">графических вычислителях считается </w:t>
      </w:r>
      <w:r w:rsidR="00682E82">
        <w:rPr>
          <w:lang w:val="en-US"/>
        </w:rPr>
        <w:t>YOLOv</w:t>
      </w:r>
      <w:r w:rsidR="00682E82" w:rsidRPr="00682E82">
        <w:t>5</w:t>
      </w:r>
      <w:r w:rsidR="00682E82">
        <w:rPr>
          <w:lang w:val="en-US"/>
        </w:rPr>
        <w:t>s</w:t>
      </w:r>
      <w:r w:rsidR="00682E82">
        <w:t>, поэтому она и была использована в работе.</w:t>
      </w:r>
    </w:p>
    <w:p w14:paraId="0A788D16" w14:textId="593B0256" w:rsidR="0047229E" w:rsidRPr="00BA6304" w:rsidRDefault="00F4299D" w:rsidP="00F41634">
      <w:r w:rsidRPr="00F4299D">
        <w:t>Ниже поясняется реализация YOLOv5 на основе исходного кода.</w:t>
      </w:r>
      <w:r w:rsidR="0047229E">
        <w:t xml:space="preserve"> </w:t>
      </w:r>
      <w:r w:rsidR="0047229E">
        <w:rPr>
          <w:lang w:val="en-US"/>
        </w:rPr>
        <w:t>YOLOv</w:t>
      </w:r>
      <w:r w:rsidR="0047229E" w:rsidRPr="005C214F">
        <w:t xml:space="preserve">5 </w:t>
      </w:r>
      <w:r w:rsidR="0047229E">
        <w:t>является свёрточной нейронной сетью со специально выбранной архитектурой</w:t>
      </w:r>
      <w:r w:rsidR="0047229E" w:rsidRPr="005C214F">
        <w:t xml:space="preserve">. </w:t>
      </w:r>
      <w:r w:rsidR="0047229E">
        <w:t>В ней содержатся стандартные слои свёрток (</w:t>
      </w:r>
      <w:r w:rsidR="0047229E">
        <w:rPr>
          <w:lang w:val="en-US"/>
        </w:rPr>
        <w:t>CONV</w:t>
      </w:r>
      <w:r w:rsidR="0047229E" w:rsidRPr="005C214F">
        <w:t>)</w:t>
      </w:r>
      <w:r w:rsidR="0047229E">
        <w:t>, операции понижения и повышения размерности (</w:t>
      </w:r>
      <w:r w:rsidR="0047229E">
        <w:rPr>
          <w:lang w:val="en-US"/>
        </w:rPr>
        <w:t>Maxpool</w:t>
      </w:r>
      <w:r w:rsidR="0047229E" w:rsidRPr="005C214F">
        <w:t xml:space="preserve"> </w:t>
      </w:r>
      <w:r w:rsidR="0047229E">
        <w:t xml:space="preserve">и </w:t>
      </w:r>
      <w:r w:rsidR="0047229E">
        <w:rPr>
          <w:lang w:val="en-US"/>
        </w:rPr>
        <w:t>UpSample</w:t>
      </w:r>
      <w:r w:rsidR="0047229E" w:rsidRPr="005C214F">
        <w:t xml:space="preserve">), </w:t>
      </w:r>
      <w:r w:rsidR="0047229E">
        <w:t>нормализации (</w:t>
      </w:r>
      <w:r w:rsidR="0047229E">
        <w:rPr>
          <w:lang w:val="en-US"/>
        </w:rPr>
        <w:t>BN</w:t>
      </w:r>
      <w:r w:rsidR="0047229E" w:rsidRPr="005C214F">
        <w:t xml:space="preserve">) </w:t>
      </w:r>
      <w:r w:rsidR="0047229E">
        <w:t>и функци</w:t>
      </w:r>
      <w:r w:rsidR="00880253">
        <w:t>и</w:t>
      </w:r>
      <w:r w:rsidR="0047229E">
        <w:t xml:space="preserve"> активации. </w:t>
      </w:r>
      <w:r w:rsidR="0047229E" w:rsidRPr="0047229E">
        <w:t>Архитектура модели представлена на рисунке 2</w:t>
      </w:r>
    </w:p>
    <w:p w14:paraId="4C6095DB" w14:textId="4DC94774" w:rsidR="00F4299D" w:rsidRDefault="00F4299D" w:rsidP="00F4299D">
      <w:pPr>
        <w:keepNext/>
      </w:pPr>
    </w:p>
    <w:p w14:paraId="16EAFCC4" w14:textId="77777777" w:rsidR="00F4299D" w:rsidRDefault="00F4299D" w:rsidP="0094375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C6D457D" wp14:editId="21084FF8">
            <wp:extent cx="6410989" cy="3433313"/>
            <wp:effectExtent l="0" t="0" r="0" b="0"/>
            <wp:docPr id="587469083" name="Рисунок 3" descr="Изображение выглядит как текст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69083" name="Рисунок 3" descr="Изображение выглядит как текст, снимок экрана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861" cy="343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9B26E" w14:textId="3A41C95F" w:rsidR="00F4299D" w:rsidRPr="000E50BE" w:rsidRDefault="00F4299D" w:rsidP="00F4299D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2</w:t>
      </w:r>
      <w:r w:rsidR="00F54EEB">
        <w:rPr>
          <w:noProof/>
        </w:rPr>
        <w:fldChar w:fldCharType="end"/>
      </w:r>
      <w:r>
        <w:t xml:space="preserve"> </w:t>
      </w:r>
      <w:r w:rsidR="00EE6BE7">
        <w:t>–</w:t>
      </w:r>
      <w:r>
        <w:t xml:space="preserve"> Архитектура модели </w:t>
      </w:r>
      <w:r>
        <w:rPr>
          <w:lang w:val="en-US"/>
        </w:rPr>
        <w:t>YOLOv</w:t>
      </w:r>
      <w:r w:rsidRPr="000E50BE">
        <w:t>5</w:t>
      </w:r>
      <w:r>
        <w:rPr>
          <w:lang w:val="en-US"/>
        </w:rPr>
        <w:t>s</w:t>
      </w:r>
    </w:p>
    <w:p w14:paraId="4DAD161D" w14:textId="09461619" w:rsidR="006E4AA4" w:rsidRDefault="00B61A6E">
      <w:pPr>
        <w:jc w:val="center"/>
        <w:pPrChange w:id="7" w:author="Алексей А Касаткин" w:date="2023-06-26T16:18:00Z">
          <w:pPr>
            <w:keepNext/>
            <w:jc w:val="center"/>
          </w:pPr>
        </w:pPrChange>
      </w:pPr>
      <w:r>
        <w:t>В</w:t>
      </w:r>
      <w:r w:rsidRPr="00F4299D">
        <w:t xml:space="preserve"> скрытых слоях YOLOv5 используется функция активации </w:t>
      </w:r>
      <w:r w:rsidR="00CF0836">
        <w:rPr>
          <w:lang w:val="en-US"/>
        </w:rPr>
        <w:t>L</w:t>
      </w:r>
      <w:r>
        <w:rPr>
          <w:lang w:val="en-US"/>
        </w:rPr>
        <w:t>eaky</w:t>
      </w:r>
      <w:r w:rsidRPr="00B61A6E">
        <w:t xml:space="preserve"> </w:t>
      </w:r>
      <w:r w:rsidR="00CF0836">
        <w:rPr>
          <w:lang w:val="en-US"/>
        </w:rPr>
        <w:t>R</w:t>
      </w:r>
      <w:r w:rsidRPr="00F4299D">
        <w:t>e</w:t>
      </w:r>
      <w:r w:rsidR="00CF0836">
        <w:rPr>
          <w:lang w:val="en-US"/>
        </w:rPr>
        <w:t>L</w:t>
      </w:r>
      <w:r w:rsidRPr="00F4299D">
        <w:t>u</w:t>
      </w:r>
      <w:r w:rsidRPr="00B61A6E">
        <w:t xml:space="preserve"> (1</w:t>
      </w:r>
      <w:r w:rsidR="00D26C18">
        <w:t>.1</w:t>
      </w:r>
      <w:r w:rsidRPr="00B61A6E">
        <w:t>)</w:t>
      </w:r>
      <w:r w:rsidRPr="00F4299D">
        <w:t xml:space="preserve"> (модуль CBL)</w:t>
      </w:r>
      <w:r>
        <w:t>.</w:t>
      </w:r>
      <w:r w:rsidR="00692F75">
        <w:t xml:space="preserve"> График функции </w:t>
      </w:r>
      <w:r w:rsidR="00692F75">
        <w:rPr>
          <w:lang w:val="en-US"/>
        </w:rPr>
        <w:t>Leaky</w:t>
      </w:r>
      <w:r w:rsidR="00692F75" w:rsidRPr="00EE6BE7">
        <w:t xml:space="preserve"> </w:t>
      </w:r>
      <w:r w:rsidR="00692F75">
        <w:rPr>
          <w:lang w:val="en-US"/>
        </w:rPr>
        <w:t>Relu</w:t>
      </w:r>
      <w:r w:rsidR="00692F75">
        <w:t xml:space="preserve"> представлен на рисунке 3.</w:t>
      </w:r>
      <w:r w:rsidR="0017222D" w:rsidRPr="0017222D">
        <w:rPr>
          <w:noProof/>
        </w:rPr>
        <w:drawing>
          <wp:inline distT="0" distB="0" distL="0" distR="0" wp14:anchorId="686806E5" wp14:editId="4836CCA1">
            <wp:extent cx="2527539" cy="2000968"/>
            <wp:effectExtent l="0" t="0" r="6350" b="0"/>
            <wp:docPr id="333464036" name="Рисунок 1" descr="Изображение выглядит как линия, диаграмма, График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64036" name="Рисунок 1" descr="Изображение выглядит как линия, диаграмма, График, дизайн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2412" cy="201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6782" w14:textId="107EDD0A" w:rsidR="00F4299D" w:rsidRPr="006E4AA4" w:rsidRDefault="006E4AA4" w:rsidP="006E4AA4">
      <w:pPr>
        <w:pStyle w:val="af9"/>
      </w:pPr>
      <w:r>
        <w:lastRenderedPageBreak/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3</w:t>
      </w:r>
      <w:r w:rsidR="00F54EEB">
        <w:rPr>
          <w:noProof/>
        </w:rPr>
        <w:fldChar w:fldCharType="end"/>
      </w:r>
      <w:r>
        <w:t xml:space="preserve"> – График функции </w:t>
      </w:r>
      <w:r>
        <w:rPr>
          <w:lang w:val="en-US"/>
        </w:rPr>
        <w:t>Leaky</w:t>
      </w:r>
      <w:r w:rsidRPr="006E4AA4">
        <w:t xml:space="preserve"> </w:t>
      </w:r>
      <w:r>
        <w:rPr>
          <w:lang w:val="en-US"/>
        </w:rPr>
        <w:t>ReLu</w:t>
      </w:r>
    </w:p>
    <w:p w14:paraId="3E08489C" w14:textId="1D0EB63C" w:rsidR="00692F75" w:rsidRDefault="00F54EEB" w:rsidP="00692F75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 xml:space="preserve">, если 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&gt;0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0.01</m:t>
                      </m:r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1.1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33476A80" w14:textId="6A8D1806" w:rsidR="00F41634" w:rsidRPr="00FC082E" w:rsidRDefault="00B61A6E" w:rsidP="00F41634">
      <w:r w:rsidRPr="00B61A6E">
        <w:t xml:space="preserve">YOLOv5 использует модуль в начале </w:t>
      </w:r>
      <w:r>
        <w:rPr>
          <w:lang w:val="en-US"/>
        </w:rPr>
        <w:t>backbone</w:t>
      </w:r>
      <w:r w:rsidR="00785245">
        <w:t xml:space="preserve"> - </w:t>
      </w:r>
      <w:r w:rsidRPr="00B61A6E">
        <w:t>Focus, который разбивает входные изображения на четыре маленьких и объединяет их вместе для операции свертки. Например, изображение 608 × 608 × 3 разбивается на четыре небольших изображения размером 304 × 304 × 3, которые затем объединяются в изображение 304 × 304 × 12.</w:t>
      </w:r>
      <w:r w:rsidR="00785245">
        <w:t xml:space="preserve"> </w:t>
      </w:r>
      <w:r w:rsidRPr="00B61A6E">
        <w:t xml:space="preserve">YOLOv5 </w:t>
      </w:r>
      <w:r>
        <w:t>использует</w:t>
      </w:r>
      <w:r w:rsidRPr="00B61A6E">
        <w:t xml:space="preserve"> два модуля CSPNet для </w:t>
      </w:r>
      <w:r w:rsidR="00785245">
        <w:rPr>
          <w:lang w:val="en-US"/>
        </w:rPr>
        <w:t>backbone</w:t>
      </w:r>
      <w:r w:rsidR="00785245" w:rsidRPr="00B61A6E">
        <w:t xml:space="preserve"> и</w:t>
      </w:r>
      <w:r w:rsidRPr="00B61A6E">
        <w:t xml:space="preserve"> </w:t>
      </w:r>
      <w:r>
        <w:rPr>
          <w:lang w:val="en-US"/>
        </w:rPr>
        <w:t>neck</w:t>
      </w:r>
      <w:r w:rsidRPr="00B61A6E">
        <w:t xml:space="preserve"> соответственно. CSPNet</w:t>
      </w:r>
      <w:r>
        <w:t xml:space="preserve"> </w:t>
      </w:r>
      <w:r w:rsidRPr="00B61A6E">
        <w:t>[</w:t>
      </w:r>
      <w:r w:rsidR="0025151D">
        <w:fldChar w:fldCharType="begin"/>
      </w:r>
      <w:r w:rsidR="0025151D">
        <w:instrText xml:space="preserve"> REF _Ref138296874 \r \h </w:instrText>
      </w:r>
      <w:r w:rsidR="0025151D">
        <w:fldChar w:fldCharType="separate"/>
      </w:r>
      <w:r w:rsidR="0025151D">
        <w:t>6</w:t>
      </w:r>
      <w:r w:rsidR="0025151D">
        <w:fldChar w:fldCharType="end"/>
      </w:r>
      <w:r w:rsidRPr="00B61A6E">
        <w:t xml:space="preserve">] </w:t>
      </w:r>
      <w:r>
        <w:t>используется</w:t>
      </w:r>
      <w:r w:rsidRPr="00B61A6E">
        <w:t xml:space="preserve"> для интеграции карт признаков с начала и конца сети, чтобы уменьшить объем вычислений и сохранить точность обработки.</w:t>
      </w:r>
      <w:r w:rsidR="00262A43" w:rsidRPr="00262A43">
        <w:t xml:space="preserve"> YOLO v5 использует алгоритм для автоматического </w:t>
      </w:r>
      <w:r w:rsidR="00262A43">
        <w:t>обучения якорных прямоугольников (</w:t>
      </w:r>
      <w:r w:rsidR="00262A43">
        <w:rPr>
          <w:lang w:val="en-US"/>
        </w:rPr>
        <w:t>anchor</w:t>
      </w:r>
      <w:r w:rsidR="00262A43" w:rsidRPr="00262A43">
        <w:t xml:space="preserve"> </w:t>
      </w:r>
      <w:r w:rsidR="00262A43">
        <w:rPr>
          <w:lang w:val="en-US"/>
        </w:rPr>
        <w:t>box</w:t>
      </w:r>
      <w:r w:rsidR="00262A43">
        <w:t>)</w:t>
      </w:r>
      <w:r w:rsidR="00262A43" w:rsidRPr="00262A43">
        <w:t xml:space="preserve">, который может вычислять размер </w:t>
      </w:r>
      <w:r w:rsidR="00262A43">
        <w:t>якорных прямоугольников</w:t>
      </w:r>
      <w:r w:rsidR="00262A43" w:rsidRPr="00262A43">
        <w:t xml:space="preserve"> для разных размеров изображения и способствовать</w:t>
      </w:r>
      <w:r w:rsidR="00262A43">
        <w:t xml:space="preserve"> повышению</w:t>
      </w:r>
      <w:r w:rsidR="00262A43" w:rsidRPr="00262A43">
        <w:t xml:space="preserve"> качеств</w:t>
      </w:r>
      <w:r w:rsidR="00262A43">
        <w:t>а</w:t>
      </w:r>
      <w:r w:rsidR="00262A43" w:rsidRPr="00262A43">
        <w:t xml:space="preserve"> обнаружения.</w:t>
      </w:r>
      <w:r w:rsidR="00262A43">
        <w:t xml:space="preserve"> Также </w:t>
      </w:r>
      <w:r w:rsidR="00262A43" w:rsidRPr="00262A43">
        <w:t xml:space="preserve">YOLO v5 </w:t>
      </w:r>
      <w:r w:rsidR="00262A43">
        <w:t>использует</w:t>
      </w:r>
      <w:r w:rsidR="00262A43" w:rsidRPr="00262A43">
        <w:t xml:space="preserve"> </w:t>
      </w:r>
      <w:r w:rsidR="00880253">
        <w:t xml:space="preserve">функцию </w:t>
      </w:r>
      <w:r w:rsidR="00262A43" w:rsidRPr="00262A43">
        <w:t>потер</w:t>
      </w:r>
      <w:r w:rsidR="00880253">
        <w:t>и</w:t>
      </w:r>
      <w:r w:rsidR="00262A43" w:rsidRPr="00262A43">
        <w:t xml:space="preserve"> GIoU</w:t>
      </w:r>
      <w:r w:rsidR="00262A43">
        <w:t xml:space="preserve"> </w:t>
      </w:r>
      <w:r w:rsidR="00262A43" w:rsidRPr="00DC1CE2">
        <w:t>[</w:t>
      </w:r>
      <w:r w:rsidR="0025151D">
        <w:fldChar w:fldCharType="begin"/>
      </w:r>
      <w:r w:rsidR="0025151D">
        <w:instrText xml:space="preserve"> REF _Ref138296874 \r \h </w:instrText>
      </w:r>
      <w:r w:rsidR="0025151D">
        <w:fldChar w:fldCharType="separate"/>
      </w:r>
      <w:r w:rsidR="0025151D">
        <w:t>6</w:t>
      </w:r>
      <w:r w:rsidR="0025151D">
        <w:fldChar w:fldCharType="end"/>
      </w:r>
      <w:r w:rsidR="00262A43" w:rsidRPr="00DC1CE2">
        <w:t>] (</w:t>
      </w:r>
      <w:r w:rsidR="00D26C18">
        <w:t>1.</w:t>
      </w:r>
      <w:r w:rsidR="00262A43" w:rsidRPr="00DC1CE2">
        <w:t>2)</w:t>
      </w:r>
      <w:r w:rsidR="00DC1CE2">
        <w:t xml:space="preserve">. </w:t>
      </w:r>
      <w:r w:rsidR="00DC1CE2" w:rsidRPr="00DC1CE2">
        <w:rPr>
          <w:lang w:val="en-US"/>
        </w:rPr>
        <w:t>GIoU</w:t>
      </w:r>
      <w:r w:rsidR="00DC1CE2" w:rsidRPr="00DC1CE2">
        <w:t xml:space="preserve"> [</w:t>
      </w:r>
      <w:r w:rsidR="0025151D">
        <w:fldChar w:fldCharType="begin"/>
      </w:r>
      <w:r w:rsidR="0025151D">
        <w:instrText xml:space="preserve"> REF _Ref138296874 \r \h </w:instrText>
      </w:r>
      <w:r w:rsidR="0025151D">
        <w:fldChar w:fldCharType="separate"/>
      </w:r>
      <w:r w:rsidR="0025151D">
        <w:t>6</w:t>
      </w:r>
      <w:r w:rsidR="0025151D">
        <w:fldChar w:fldCharType="end"/>
      </w:r>
      <w:r w:rsidR="00DC1CE2" w:rsidRPr="00DC1CE2">
        <w:t xml:space="preserve">] выполняется для решения проблемы неточного расчета неперекрывающихся ограничивающих </w:t>
      </w:r>
      <w:r w:rsidR="00DC1CE2">
        <w:t>прямоугольников (</w:t>
      </w:r>
      <w:r w:rsidR="00DC1CE2">
        <w:rPr>
          <w:lang w:val="en-US"/>
        </w:rPr>
        <w:t>bounding</w:t>
      </w:r>
      <w:r w:rsidR="00DC1CE2" w:rsidRPr="00DC1CE2">
        <w:t xml:space="preserve"> </w:t>
      </w:r>
      <w:r w:rsidR="00DC1CE2">
        <w:rPr>
          <w:lang w:val="en-US"/>
        </w:rPr>
        <w:t>box</w:t>
      </w:r>
      <w:r w:rsidR="00DC1CE2">
        <w:t>)</w:t>
      </w:r>
      <w:r w:rsidR="00DC1CE2" w:rsidRPr="00DC1CE2">
        <w:t xml:space="preserve">, существовавшей в предыдущей функции потерь </w:t>
      </w:r>
      <w:r w:rsidR="00DC1CE2" w:rsidRPr="00DC1CE2">
        <w:rPr>
          <w:lang w:val="en-US"/>
        </w:rPr>
        <w:t>IoU</w:t>
      </w:r>
      <w:r w:rsidR="00880253">
        <w:t>.</w:t>
      </w:r>
    </w:p>
    <w:p w14:paraId="5DDFFA8C" w14:textId="238DC68F" w:rsidR="00262A43" w:rsidRPr="00262A43" w:rsidRDefault="00F54EEB" w:rsidP="00D1579F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GIoU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=1-</m:t>
              </m:r>
              <m:r>
                <w:rPr>
                  <w:rFonts w:ascii="Cambria Math" w:hAnsi="Cambria Math"/>
                  <w:lang w:val="en-US"/>
                </w:rPr>
                <m:t>IoU</m:t>
              </m:r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∪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gt</m:t>
                          </m:r>
                        </m:sup>
                      </m:sSup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</m:d>
                </m:den>
              </m:f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1.2</m:t>
                  </m:r>
                </m:e>
              </m:d>
            </m:e>
          </m:eqArr>
        </m:oMath>
      </m:oMathPara>
    </w:p>
    <w:p w14:paraId="6644C61F" w14:textId="77777777" w:rsidR="00262A43" w:rsidRPr="00262A43" w:rsidRDefault="00262A43" w:rsidP="00D1579F">
      <w:pPr>
        <w:rPr>
          <w:lang w:val="en-US"/>
        </w:rPr>
      </w:pPr>
    </w:p>
    <w:p w14:paraId="50810080" w14:textId="7C5B3150" w:rsidR="007379D4" w:rsidRPr="006374C4" w:rsidRDefault="00974CDF" w:rsidP="00974CDF">
      <w:pPr>
        <w:ind w:firstLine="0"/>
      </w:pPr>
      <w:r>
        <w:t>г</w:t>
      </w:r>
      <w:r w:rsidR="00DC1CE2">
        <w:t xml:space="preserve">де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gt</m:t>
            </m:r>
          </m:sup>
        </m:sSup>
      </m:oMath>
      <w:r w:rsidRPr="00974CDF">
        <w:t xml:space="preserve"> </w:t>
      </w:r>
      <w:r>
        <w:t>–</w:t>
      </w:r>
      <w:r w:rsidRPr="00974CDF">
        <w:t xml:space="preserve"> </w:t>
      </w:r>
      <w:r>
        <w:t xml:space="preserve">истинный </w:t>
      </w:r>
      <w:r>
        <w:rPr>
          <w:lang w:val="en-US"/>
        </w:rPr>
        <w:t>bounding</w:t>
      </w:r>
      <w:r w:rsidRPr="00974CDF">
        <w:t xml:space="preserve"> </w:t>
      </w:r>
      <w:r>
        <w:rPr>
          <w:lang w:val="en-US"/>
        </w:rPr>
        <w:t>box</w:t>
      </w:r>
      <w:r w:rsidR="006374C4" w:rsidRPr="006374C4">
        <w:t>,</w:t>
      </w:r>
    </w:p>
    <w:p w14:paraId="26F9A790" w14:textId="613CC6E6" w:rsidR="00974CDF" w:rsidRPr="00974CDF" w:rsidRDefault="00974CDF" w:rsidP="00974CDF">
      <w:pPr>
        <w:ind w:firstLine="0"/>
      </w:pPr>
      <m:oMath>
        <m:r>
          <w:rPr>
            <w:rFonts w:ascii="Cambria Math" w:hAnsi="Cambria Math"/>
          </w:rPr>
          <m:t>B</m:t>
        </m:r>
      </m:oMath>
      <w:r w:rsidRPr="00974CDF">
        <w:t xml:space="preserve"> – </w:t>
      </w:r>
      <w:r>
        <w:t xml:space="preserve">предсказанный </w:t>
      </w:r>
      <w:r>
        <w:rPr>
          <w:lang w:val="en-US"/>
        </w:rPr>
        <w:t>bounding</w:t>
      </w:r>
      <w:r w:rsidRPr="00974CDF">
        <w:t xml:space="preserve"> </w:t>
      </w:r>
      <w:r>
        <w:rPr>
          <w:lang w:val="en-US"/>
        </w:rPr>
        <w:t>box</w:t>
      </w:r>
      <w:r w:rsidRPr="00974CDF">
        <w:t>,</w:t>
      </w:r>
    </w:p>
    <w:p w14:paraId="65252296" w14:textId="0BEADAD7" w:rsidR="00682E82" w:rsidRPr="00974CDF" w:rsidRDefault="00974CDF" w:rsidP="00974CDF">
      <w:pPr>
        <w:ind w:firstLine="0"/>
        <w:jc w:val="left"/>
        <w:rPr>
          <w:iCs/>
        </w:rPr>
      </w:pPr>
      <m:oMath>
        <m:r>
          <w:rPr>
            <w:rFonts w:ascii="Cambria Math" w:hAnsi="Cambria Math"/>
            <w:lang w:val="en-US"/>
          </w:rPr>
          <m:t>IoU</m:t>
        </m:r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B</m:t>
            </m:r>
            <m:r>
              <w:rPr>
                <w:rFonts w:ascii="Cambria Math" w:hAnsi="Cambria Math"/>
              </w:rPr>
              <m:t>∩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gt</m:t>
                </m:r>
              </m:sup>
            </m:sSup>
          </m:num>
          <m:den>
            <m:r>
              <w:rPr>
                <w:rFonts w:ascii="Cambria Math" w:hAnsi="Cambria Math"/>
                <w:lang w:val="en-US"/>
              </w:rPr>
              <m:t>B</m:t>
            </m:r>
            <m:r>
              <w:rPr>
                <w:rFonts w:ascii="Cambria Math" w:hAnsi="Cambria Math"/>
              </w:rPr>
              <m:t>∪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gt</m:t>
                </m:r>
              </m:sup>
            </m:sSup>
          </m:den>
        </m:f>
      </m:oMath>
      <w:r w:rsidRPr="00974CDF">
        <w:rPr>
          <w:iCs/>
        </w:rPr>
        <w:t>,</w:t>
      </w:r>
    </w:p>
    <w:p w14:paraId="68CDBD36" w14:textId="3E0F0C8F" w:rsidR="00974CDF" w:rsidRDefault="00974CDF" w:rsidP="00974CDF">
      <w:pPr>
        <w:ind w:firstLine="0"/>
        <w:jc w:val="left"/>
        <w:rPr>
          <w:iCs/>
        </w:rPr>
      </w:pPr>
      <w:r>
        <w:rPr>
          <w:iCs/>
          <w:lang w:val="en-US"/>
        </w:rPr>
        <w:t>C</w:t>
      </w:r>
      <w:r w:rsidRPr="00974CDF">
        <w:rPr>
          <w:iCs/>
        </w:rPr>
        <w:t xml:space="preserve"> – </w:t>
      </w:r>
      <w:r>
        <w:rPr>
          <w:iCs/>
        </w:rPr>
        <w:t xml:space="preserve">наименьшее покрытие </w:t>
      </w:r>
      <m:oMath>
        <m:r>
          <w:rPr>
            <w:rFonts w:ascii="Cambria Math" w:hAnsi="Cambria Math"/>
          </w:rPr>
          <m:t>B</m:t>
        </m:r>
      </m:oMath>
      <w:r w:rsidRPr="00974CDF">
        <w:rPr>
          <w:iCs/>
        </w:rPr>
        <w:t xml:space="preserve"> </w:t>
      </w:r>
      <w:r>
        <w:rPr>
          <w:iCs/>
        </w:rPr>
        <w:t xml:space="preserve">и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gt</m:t>
            </m:r>
          </m:sup>
        </m:sSup>
      </m:oMath>
      <w:r w:rsidRPr="00974CDF">
        <w:rPr>
          <w:iCs/>
        </w:rPr>
        <w:t>.</w:t>
      </w:r>
    </w:p>
    <w:p w14:paraId="5E4B3125" w14:textId="776979A8" w:rsidR="00FC082E" w:rsidRPr="00FC082E" w:rsidRDefault="00FC082E">
      <w:pPr>
        <w:jc w:val="left"/>
        <w:rPr>
          <w:iCs/>
        </w:rPr>
        <w:pPrChange w:id="8" w:author="Алексей А Касаткин" w:date="2023-06-26T15:40:00Z">
          <w:pPr>
            <w:ind w:firstLine="0"/>
            <w:jc w:val="left"/>
          </w:pPr>
        </w:pPrChange>
      </w:pPr>
      <w:r w:rsidRPr="00DC1CE2">
        <w:t xml:space="preserve">Наконец, </w:t>
      </w:r>
      <w:r w:rsidRPr="00DC1CE2">
        <w:rPr>
          <w:lang w:val="en-US"/>
        </w:rPr>
        <w:t>YOLO</w:t>
      </w:r>
      <w:r w:rsidRPr="00DC1CE2">
        <w:t xml:space="preserve"> </w:t>
      </w:r>
      <w:r w:rsidRPr="00DC1CE2">
        <w:rPr>
          <w:lang w:val="en-US"/>
        </w:rPr>
        <w:t>v</w:t>
      </w:r>
      <w:r w:rsidRPr="00DC1CE2">
        <w:t>5</w:t>
      </w:r>
      <w:r w:rsidRPr="00FC082E">
        <w:rPr>
          <w:rPrChange w:id="9" w:author="Алексей А Касаткин" w:date="2023-06-26T15:40:00Z">
            <w:rPr>
              <w:lang w:val="en-US"/>
            </w:rPr>
          </w:rPrChange>
        </w:rPr>
        <w:t xml:space="preserve"> </w:t>
      </w:r>
      <w:r>
        <w:t>реализована на основе фреймворка</w:t>
      </w:r>
      <w:r w:rsidRPr="00DC1CE2">
        <w:t xml:space="preserve"> </w:t>
      </w:r>
      <w:r w:rsidRPr="00DC1CE2">
        <w:rPr>
          <w:lang w:val="en-US"/>
        </w:rPr>
        <w:t>Pytorch</w:t>
      </w:r>
      <w:r w:rsidRPr="00DC1CE2">
        <w:t xml:space="preserve"> [</w:t>
      </w:r>
      <w:r>
        <w:fldChar w:fldCharType="begin"/>
      </w:r>
      <w:r>
        <w:instrText xml:space="preserve"> REF _Ref138297943 \r \h </w:instrText>
      </w:r>
      <w:r>
        <w:fldChar w:fldCharType="separate"/>
      </w:r>
      <w:r>
        <w:t>7</w:t>
      </w:r>
      <w:r>
        <w:fldChar w:fldCharType="end"/>
      </w:r>
      <w:r w:rsidRPr="00DC1CE2">
        <w:t>], что делает процесс обучения более удобным, чем</w:t>
      </w:r>
      <w:r>
        <w:t xml:space="preserve"> в случае</w:t>
      </w:r>
      <w:r w:rsidRPr="00DC1CE2">
        <w:t xml:space="preserve"> </w:t>
      </w:r>
      <w:r w:rsidRPr="00DC1CE2">
        <w:rPr>
          <w:lang w:val="en-US"/>
        </w:rPr>
        <w:t>Darknet</w:t>
      </w:r>
      <w:r>
        <w:t xml:space="preserve"> в предыдущих версия</w:t>
      </w:r>
      <w:r w:rsidR="00F41634">
        <w:t>х</w:t>
      </w:r>
      <w:r w:rsidRPr="00DC1CE2">
        <w:t>.</w:t>
      </w:r>
    </w:p>
    <w:p w14:paraId="6584CD5B" w14:textId="3635660C" w:rsidR="00880253" w:rsidRDefault="00880253">
      <w:pPr>
        <w:widowControl/>
        <w:spacing w:after="200" w:line="276" w:lineRule="auto"/>
        <w:ind w:firstLine="0"/>
        <w:jc w:val="left"/>
        <w:rPr>
          <w:ins w:id="10" w:author="Алексей А Касаткин" w:date="2023-06-26T17:39:00Z"/>
          <w:b/>
          <w:iCs/>
          <w:caps/>
          <w:szCs w:val="28"/>
        </w:rPr>
      </w:pPr>
      <w:ins w:id="11" w:author="Алексей А Касаткин" w:date="2023-06-26T17:39:00Z">
        <w:r>
          <w:rPr>
            <w:iCs/>
          </w:rPr>
          <w:br w:type="page"/>
        </w:r>
      </w:ins>
    </w:p>
    <w:p w14:paraId="3998AB22" w14:textId="77777777" w:rsidR="002F7CB9" w:rsidDel="00880253" w:rsidRDefault="002F7CB9" w:rsidP="00974CDF">
      <w:pPr>
        <w:ind w:firstLine="0"/>
        <w:jc w:val="left"/>
        <w:rPr>
          <w:del w:id="12" w:author="Алексей А Касаткин" w:date="2023-06-26T17:39:00Z"/>
          <w:iCs/>
        </w:rPr>
      </w:pPr>
    </w:p>
    <w:p w14:paraId="116102DD" w14:textId="7AC29031" w:rsidR="003379B3" w:rsidRDefault="00974CDF" w:rsidP="00974CDF">
      <w:pPr>
        <w:pStyle w:val="2"/>
      </w:pPr>
      <w:bookmarkStart w:id="13" w:name="_Toc138721783"/>
      <w:r>
        <w:t>1.2 Метрики оценки качества модели</w:t>
      </w:r>
      <w:bookmarkEnd w:id="13"/>
    </w:p>
    <w:p w14:paraId="34617800" w14:textId="4FF649D6" w:rsidR="00C94EA2" w:rsidRPr="000E50BE" w:rsidRDefault="00C94EA2" w:rsidP="00C94EA2">
      <w:pPr>
        <w:pStyle w:val="3"/>
      </w:pPr>
      <w:bookmarkStart w:id="14" w:name="_Toc138721784"/>
      <w:r w:rsidRPr="000E50BE">
        <w:t>1.2.1</w:t>
      </w:r>
      <w:r>
        <w:t xml:space="preserve"> Метрика</w:t>
      </w:r>
      <w:r w:rsidRPr="000E50BE">
        <w:t xml:space="preserve"> </w:t>
      </w:r>
      <w:r>
        <w:rPr>
          <w:lang w:val="en-US"/>
        </w:rPr>
        <w:t>IoU</w:t>
      </w:r>
      <w:bookmarkEnd w:id="14"/>
    </w:p>
    <w:p w14:paraId="1CB3BE0C" w14:textId="4634E2D1" w:rsidR="00974CDF" w:rsidRPr="00C94EA2" w:rsidRDefault="00943758" w:rsidP="00943758">
      <w:r w:rsidRPr="00943758">
        <w:t xml:space="preserve">Базовой метрикой для </w:t>
      </w:r>
      <w:r w:rsidR="00FC082E">
        <w:t>оценки</w:t>
      </w:r>
      <w:r w:rsidR="00FC082E" w:rsidRPr="00943758">
        <w:t xml:space="preserve"> </w:t>
      </w:r>
      <w:r w:rsidR="00FC082E">
        <w:t>качества работы</w:t>
      </w:r>
      <w:r w:rsidR="00FC082E" w:rsidRPr="00943758">
        <w:t xml:space="preserve"> </w:t>
      </w:r>
      <w:r w:rsidRPr="00943758">
        <w:t>алгоритмов обнаружения объектов является пересечение над объединением (</w:t>
      </w:r>
      <w:r>
        <w:rPr>
          <w:lang w:val="en-US"/>
        </w:rPr>
        <w:t>IoU</w:t>
      </w:r>
      <w:r w:rsidR="00C94EA2" w:rsidRPr="00C94EA2">
        <w:t>), как показано на рисунке</w:t>
      </w:r>
      <w:r w:rsidR="00F41634">
        <w:t> </w:t>
      </w:r>
      <w:r w:rsidR="006E4AA4" w:rsidRPr="006E4AA4">
        <w:t>4</w:t>
      </w:r>
      <w:r w:rsidR="00F41634">
        <w:t>.</w:t>
      </w:r>
    </w:p>
    <w:p w14:paraId="2B6AFDB3" w14:textId="77777777" w:rsidR="00943758" w:rsidRDefault="00943758" w:rsidP="00943758">
      <w:pPr>
        <w:keepNext/>
        <w:jc w:val="center"/>
      </w:pPr>
      <w:r w:rsidRPr="00AE502D">
        <w:rPr>
          <w:b/>
          <w:bCs/>
          <w:noProof/>
          <w:szCs w:val="28"/>
        </w:rPr>
        <w:drawing>
          <wp:inline distT="0" distB="0" distL="0" distR="0" wp14:anchorId="3921A5FE" wp14:editId="5AE9CC46">
            <wp:extent cx="4752528" cy="2589262"/>
            <wp:effectExtent l="0" t="0" r="0" b="1905"/>
            <wp:docPr id="225050066" name="Рисунок 225050066" descr="Изображение выглядит как диаграмма, текст, снимок экрана, План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AEDA8F91-C69A-B33A-C60E-D80744185C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50066" name="Рисунок 225050066" descr="Изображение выглядит как диаграмма, текст, снимок экрана, План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AEDA8F91-C69A-B33A-C60E-D80744185C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528" cy="258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E5CB" w14:textId="6DF284B9" w:rsidR="00943758" w:rsidRPr="000E50BE" w:rsidRDefault="00943758" w:rsidP="00943758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4</w:t>
      </w:r>
      <w:r w:rsidR="00F54EEB">
        <w:rPr>
          <w:noProof/>
        </w:rPr>
        <w:fldChar w:fldCharType="end"/>
      </w:r>
      <w:r>
        <w:t xml:space="preserve"> – Метрика </w:t>
      </w:r>
      <w:r>
        <w:rPr>
          <w:lang w:val="en-US"/>
        </w:rPr>
        <w:t>IoU</w:t>
      </w:r>
    </w:p>
    <w:p w14:paraId="652A0C1B" w14:textId="023D6928" w:rsidR="00A06BF6" w:rsidRDefault="00C94EA2" w:rsidP="00C94EA2">
      <w:r w:rsidRPr="00C94EA2">
        <w:t xml:space="preserve">IoU представляет собой процент перекрытия между </w:t>
      </w:r>
      <w:r w:rsidR="002F7CB9">
        <w:t xml:space="preserve">истинным ограничивающим прямоугольником </w:t>
      </w:r>
      <w:r w:rsidRPr="002F7CB9">
        <w:t xml:space="preserve">G и </w:t>
      </w:r>
      <w:r w:rsidR="002F7CB9" w:rsidRPr="002F7CB9">
        <w:rPr>
          <w:rPrChange w:id="15" w:author="Алексей А Касаткин" w:date="2023-06-26T16:23:00Z">
            <w:rPr>
              <w:highlight w:val="yellow"/>
            </w:rPr>
          </w:rPrChange>
        </w:rPr>
        <w:t>обнаруженным нейросетью</w:t>
      </w:r>
      <w:r w:rsidRPr="002F7CB9">
        <w:t xml:space="preserve"> (D)</w:t>
      </w:r>
      <w:r w:rsidRPr="00C94EA2">
        <w:t xml:space="preserve">. </w:t>
      </w:r>
      <w:r>
        <w:t>Она рассчитывается по формуле (</w:t>
      </w:r>
      <w:r w:rsidR="00D26C18">
        <w:t>1</w:t>
      </w:r>
      <w:r w:rsidR="005D35F8">
        <w:t>.3</w:t>
      </w:r>
      <w:r>
        <w:t>)</w:t>
      </w:r>
      <w:r w:rsidR="002F7CB9">
        <w:t xml:space="preserve"> как отношение площадей</w:t>
      </w:r>
    </w:p>
    <w:p w14:paraId="130170E1" w14:textId="3F17CDC2" w:rsidR="00C94EA2" w:rsidRPr="00C94EA2" w:rsidRDefault="00F54EEB" w:rsidP="00A06BF6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IoU</m:t>
              </m:r>
              <m: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∩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∪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</m:d>
                </m:den>
              </m:f>
              <m:r>
                <w:rPr>
                  <w:rFonts w:ascii="Cambria Math" w:hAnsi="Cambria Math"/>
                  <w:lang w:val="en-US"/>
                </w:rPr>
                <m:t>. 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1.3</m:t>
                  </m:r>
                </m:e>
              </m:d>
            </m:e>
          </m:eqArr>
        </m:oMath>
      </m:oMathPara>
    </w:p>
    <w:p w14:paraId="58A1B231" w14:textId="77777777" w:rsidR="00C94EA2" w:rsidRPr="00C94EA2" w:rsidRDefault="00C94EA2" w:rsidP="00A06BF6">
      <w:pPr>
        <w:rPr>
          <w:lang w:val="en-US"/>
        </w:rPr>
      </w:pPr>
    </w:p>
    <w:p w14:paraId="2247DA38" w14:textId="190D05DA" w:rsidR="00C94EA2" w:rsidRDefault="00C374E4" w:rsidP="00C94EA2">
      <w:pPr>
        <w:pStyle w:val="3"/>
      </w:pPr>
      <w:bookmarkStart w:id="16" w:name="_Toc138721785"/>
      <w:r w:rsidRPr="00C374E4">
        <w:t>1</w:t>
      </w:r>
      <w:r w:rsidR="00C94EA2">
        <w:t>.</w:t>
      </w:r>
      <w:r w:rsidRPr="00C374E4">
        <w:t>2</w:t>
      </w:r>
      <w:r w:rsidR="00C94EA2">
        <w:t>.2 Метрики полнота и точность</w:t>
      </w:r>
      <w:bookmarkEnd w:id="16"/>
      <w:r w:rsidR="00C94EA2">
        <w:t xml:space="preserve"> </w:t>
      </w:r>
    </w:p>
    <w:p w14:paraId="135B93A7" w14:textId="50917F17" w:rsidR="00C94EA2" w:rsidRDefault="00C94EA2" w:rsidP="00C94EA2">
      <w:pPr>
        <w:ind w:firstLine="708"/>
        <w:rPr>
          <w:color w:val="292929"/>
          <w:spacing w:val="-1"/>
          <w:szCs w:val="28"/>
          <w:shd w:val="clear" w:color="auto" w:fill="FFFFFF"/>
        </w:rPr>
      </w:pPr>
      <w:r>
        <w:rPr>
          <w:color w:val="292929"/>
          <w:spacing w:val="-1"/>
          <w:szCs w:val="28"/>
          <w:shd w:val="clear" w:color="auto" w:fill="FFFFFF"/>
          <w:lang w:val="en-US"/>
        </w:rPr>
        <w:t>Recall</w:t>
      </w:r>
      <w:r w:rsidRPr="002B2CAA">
        <w:rPr>
          <w:color w:val="292929"/>
          <w:spacing w:val="-1"/>
          <w:szCs w:val="28"/>
          <w:shd w:val="clear" w:color="auto" w:fill="FFFFFF"/>
        </w:rPr>
        <w:t xml:space="preserve"> </w:t>
      </w:r>
      <w:r>
        <w:rPr>
          <w:color w:val="292929"/>
          <w:spacing w:val="-1"/>
          <w:szCs w:val="28"/>
          <w:shd w:val="clear" w:color="auto" w:fill="FFFFFF"/>
        </w:rPr>
        <w:t>(полнота)</w:t>
      </w:r>
      <w:r w:rsidRPr="002B2CAA">
        <w:rPr>
          <w:color w:val="292929"/>
          <w:spacing w:val="-1"/>
          <w:szCs w:val="28"/>
          <w:shd w:val="clear" w:color="auto" w:fill="FFFFFF"/>
        </w:rPr>
        <w:t xml:space="preserve"> </w:t>
      </w:r>
      <w:r>
        <w:rPr>
          <w:color w:val="292929"/>
          <w:spacing w:val="-1"/>
          <w:szCs w:val="28"/>
          <w:shd w:val="clear" w:color="auto" w:fill="FFFFFF"/>
        </w:rPr>
        <w:t>задается формулой (</w:t>
      </w:r>
      <w:r w:rsidR="00D26C18">
        <w:rPr>
          <w:color w:val="292929"/>
          <w:spacing w:val="-1"/>
          <w:szCs w:val="28"/>
          <w:shd w:val="clear" w:color="auto" w:fill="FFFFFF"/>
        </w:rPr>
        <w:t>1.</w:t>
      </w:r>
      <w:r w:rsidR="005D35F8">
        <w:rPr>
          <w:color w:val="292929"/>
          <w:spacing w:val="-1"/>
          <w:szCs w:val="28"/>
          <w:shd w:val="clear" w:color="auto" w:fill="FFFFFF"/>
        </w:rPr>
        <w:t>4</w:t>
      </w:r>
      <w:r>
        <w:rPr>
          <w:color w:val="292929"/>
          <w:spacing w:val="-1"/>
          <w:szCs w:val="28"/>
          <w:shd w:val="clear" w:color="auto" w:fill="FFFFFF"/>
        </w:rPr>
        <w:t>),</w:t>
      </w:r>
    </w:p>
    <w:p w14:paraId="3B3C3513" w14:textId="22BA1AE5" w:rsidR="00C94EA2" w:rsidRPr="009A336B" w:rsidRDefault="00F54EEB" w:rsidP="00C94EA2">
      <w:pPr>
        <w:ind w:firstLine="708"/>
        <w:rPr>
          <w:color w:val="292929"/>
          <w:spacing w:val="-1"/>
          <w:szCs w:val="28"/>
          <w:shd w:val="clear" w:color="auto" w:fill="FFFFFF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292929"/>
                  <w:spacing w:val="-1"/>
                  <w:szCs w:val="28"/>
                  <w:shd w:val="clear" w:color="auto" w:fill="FFFFFF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292929"/>
                  <w:spacing w:val="-1"/>
                  <w:szCs w:val="28"/>
                  <w:shd w:val="clear" w:color="auto" w:fill="FFFFFF"/>
                  <w:lang w:val="en-US"/>
                </w:rPr>
                <m:t>Recall</m:t>
              </m:r>
              <m:r>
                <w:rPr>
                  <w:rFonts w:ascii="Cambria Math" w:hAnsi="Cambria Math"/>
                  <w:color w:val="292929"/>
                  <w:spacing w:val="-1"/>
                  <w:szCs w:val="28"/>
                  <w:shd w:val="clear" w:color="auto" w:fill="FFFFFF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  <m:t>TP</m:t>
                  </m:r>
                  <m:r>
                    <w:rPr>
                      <w:rFonts w:ascii="Cambria Math" w:hAnsi="Cambria Math"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  <m:t xml:space="preserve"> + </m:t>
                  </m:r>
                  <m:r>
                    <w:rPr>
                      <w:rFonts w:ascii="Cambria Math" w:hAnsi="Cambria Math"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  <m:t>FN</m:t>
                  </m:r>
                </m:den>
              </m:f>
              <m:r>
                <w:rPr>
                  <w:rFonts w:ascii="Cambria Math" w:hAnsi="Cambria Math"/>
                  <w:color w:val="292929"/>
                  <w:spacing w:val="-1"/>
                  <w:szCs w:val="28"/>
                  <w:shd w:val="clear" w:color="auto" w:fill="FFFFFF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  <m:t>1.4</m:t>
                  </m:r>
                </m:e>
              </m:d>
              <m:ctrlPr>
                <w:rPr>
                  <w:rFonts w:ascii="Cambria Math" w:hAnsi="Cambria Math"/>
                  <w:i/>
                  <w:color w:val="292929"/>
                  <w:spacing w:val="-1"/>
                  <w:szCs w:val="28"/>
                  <w:shd w:val="clear" w:color="auto" w:fill="FFFFFF"/>
                </w:rPr>
              </m:ctrlPr>
            </m:e>
          </m:eqArr>
        </m:oMath>
      </m:oMathPara>
    </w:p>
    <w:p w14:paraId="0FCCF7B7" w14:textId="222EABA6" w:rsidR="00C94EA2" w:rsidRDefault="00C94EA2" w:rsidP="00F41634">
      <w:pPr>
        <w:ind w:firstLine="0"/>
        <w:rPr>
          <w:color w:val="292929"/>
          <w:spacing w:val="-1"/>
          <w:szCs w:val="28"/>
          <w:shd w:val="clear" w:color="auto" w:fill="FFFFFF"/>
        </w:rPr>
      </w:pPr>
      <w:r>
        <w:rPr>
          <w:color w:val="292929"/>
          <w:spacing w:val="-1"/>
          <w:szCs w:val="28"/>
          <w:shd w:val="clear" w:color="auto" w:fill="FFFFFF"/>
        </w:rPr>
        <w:t xml:space="preserve">а </w:t>
      </w:r>
      <w:r>
        <w:rPr>
          <w:color w:val="292929"/>
          <w:spacing w:val="-1"/>
          <w:szCs w:val="28"/>
          <w:shd w:val="clear" w:color="auto" w:fill="FFFFFF"/>
          <w:lang w:val="en-US"/>
        </w:rPr>
        <w:t>precision</w:t>
      </w:r>
      <w:r w:rsidRPr="001516E9">
        <w:rPr>
          <w:color w:val="292929"/>
          <w:spacing w:val="-1"/>
          <w:szCs w:val="28"/>
          <w:shd w:val="clear" w:color="auto" w:fill="FFFFFF"/>
        </w:rPr>
        <w:t xml:space="preserve"> (</w:t>
      </w:r>
      <w:r>
        <w:rPr>
          <w:color w:val="292929"/>
          <w:spacing w:val="-1"/>
          <w:szCs w:val="28"/>
          <w:shd w:val="clear" w:color="auto" w:fill="FFFFFF"/>
        </w:rPr>
        <w:t>точность</w:t>
      </w:r>
      <w:r w:rsidRPr="001516E9">
        <w:rPr>
          <w:color w:val="292929"/>
          <w:spacing w:val="-1"/>
          <w:szCs w:val="28"/>
          <w:shd w:val="clear" w:color="auto" w:fill="FFFFFF"/>
        </w:rPr>
        <w:t>)</w:t>
      </w:r>
      <w:r>
        <w:rPr>
          <w:color w:val="292929"/>
          <w:spacing w:val="-1"/>
          <w:szCs w:val="28"/>
          <w:shd w:val="clear" w:color="auto" w:fill="FFFFFF"/>
        </w:rPr>
        <w:t xml:space="preserve"> задается формулой (</w:t>
      </w:r>
      <w:r w:rsidR="00D26C18">
        <w:rPr>
          <w:color w:val="292929"/>
          <w:spacing w:val="-1"/>
          <w:szCs w:val="28"/>
          <w:shd w:val="clear" w:color="auto" w:fill="FFFFFF"/>
        </w:rPr>
        <w:t>1.</w:t>
      </w:r>
      <w:r w:rsidR="005D35F8">
        <w:rPr>
          <w:color w:val="292929"/>
          <w:spacing w:val="-1"/>
          <w:szCs w:val="28"/>
          <w:shd w:val="clear" w:color="auto" w:fill="FFFFFF"/>
        </w:rPr>
        <w:t>5</w:t>
      </w:r>
      <w:r>
        <w:rPr>
          <w:color w:val="292929"/>
          <w:spacing w:val="-1"/>
          <w:szCs w:val="28"/>
          <w:shd w:val="clear" w:color="auto" w:fill="FFFFFF"/>
        </w:rPr>
        <w:t>)</w:t>
      </w:r>
    </w:p>
    <w:p w14:paraId="4547EAD7" w14:textId="1E707908" w:rsidR="00C94EA2" w:rsidRPr="00EE5B06" w:rsidRDefault="00F54EEB" w:rsidP="00C94EA2">
      <w:pPr>
        <w:ind w:firstLine="708"/>
        <w:rPr>
          <w:color w:val="292929"/>
          <w:spacing w:val="-1"/>
          <w:szCs w:val="28"/>
          <w:shd w:val="clear" w:color="auto" w:fill="FFFFFF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292929"/>
                  <w:spacing w:val="-1"/>
                  <w:szCs w:val="28"/>
                  <w:shd w:val="clear" w:color="auto" w:fill="FFFFFF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292929"/>
                  <w:spacing w:val="-1"/>
                  <w:szCs w:val="28"/>
                  <w:shd w:val="clear" w:color="auto" w:fill="FFFFFF"/>
                  <w:lang w:val="en-US"/>
                </w:rPr>
                <m:t>Precision</m:t>
              </m:r>
              <m:r>
                <w:rPr>
                  <w:rFonts w:ascii="Cambria Math" w:hAnsi="Cambria Math"/>
                  <w:color w:val="292929"/>
                  <w:spacing w:val="-1"/>
                  <w:szCs w:val="28"/>
                  <w:shd w:val="clear" w:color="auto" w:fill="FFFFFF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  <m:t>TP</m:t>
                  </m:r>
                  <m:r>
                    <w:rPr>
                      <w:rFonts w:ascii="Cambria Math" w:hAnsi="Cambria Math"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  <m:t xml:space="preserve"> + </m:t>
                  </m:r>
                  <m:r>
                    <w:rPr>
                      <w:rFonts w:ascii="Cambria Math" w:hAnsi="Cambria Math"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  <m:t>FP</m:t>
                  </m:r>
                </m:den>
              </m:f>
              <m:r>
                <w:rPr>
                  <w:rFonts w:ascii="Cambria Math" w:hAnsi="Cambria Math"/>
                  <w:color w:val="292929"/>
                  <w:spacing w:val="-1"/>
                  <w:szCs w:val="28"/>
                  <w:shd w:val="clear" w:color="auto" w:fill="FFFFFF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292929"/>
                      <w:spacing w:val="-1"/>
                      <w:szCs w:val="28"/>
                      <w:shd w:val="clear" w:color="auto" w:fill="FFFFFF"/>
                      <w:lang w:val="en-US"/>
                    </w:rPr>
                    <m:t>1.5</m:t>
                  </m:r>
                </m:e>
              </m:d>
              <m:ctrlPr>
                <w:rPr>
                  <w:rFonts w:ascii="Cambria Math" w:hAnsi="Cambria Math"/>
                  <w:i/>
                  <w:color w:val="292929"/>
                  <w:spacing w:val="-1"/>
                  <w:szCs w:val="28"/>
                  <w:shd w:val="clear" w:color="auto" w:fill="FFFFFF"/>
                </w:rPr>
              </m:ctrlPr>
            </m:e>
          </m:eqArr>
        </m:oMath>
      </m:oMathPara>
    </w:p>
    <w:p w14:paraId="1B625DEB" w14:textId="552138CA" w:rsidR="00EE6BE7" w:rsidRDefault="00EE6BE7" w:rsidP="00EE6BE7">
      <w:pPr>
        <w:ind w:firstLine="0"/>
        <w:rPr>
          <w:noProof/>
          <w:szCs w:val="28"/>
        </w:rPr>
      </w:pPr>
      <w:r>
        <w:rPr>
          <w:noProof/>
          <w:szCs w:val="28"/>
        </w:rPr>
        <w:t>г</w:t>
      </w:r>
      <w:r w:rsidR="00C94EA2">
        <w:rPr>
          <w:noProof/>
          <w:szCs w:val="28"/>
        </w:rPr>
        <w:t xml:space="preserve">де </w:t>
      </w:r>
      <w:r w:rsidR="00C94EA2">
        <w:rPr>
          <w:noProof/>
          <w:szCs w:val="28"/>
          <w:lang w:val="en-US"/>
        </w:rPr>
        <w:t>TP</w:t>
      </w:r>
      <w:r w:rsidR="00C94EA2" w:rsidRPr="008A6B8D">
        <w:rPr>
          <w:noProof/>
          <w:szCs w:val="28"/>
        </w:rPr>
        <w:t xml:space="preserve"> (</w:t>
      </w:r>
      <w:r w:rsidR="00C94EA2">
        <w:rPr>
          <w:noProof/>
          <w:szCs w:val="28"/>
          <w:lang w:val="en-US"/>
        </w:rPr>
        <w:t>True</w:t>
      </w:r>
      <w:r w:rsidR="00C94EA2" w:rsidRPr="008A6B8D">
        <w:rPr>
          <w:noProof/>
          <w:szCs w:val="28"/>
        </w:rPr>
        <w:t xml:space="preserve"> </w:t>
      </w:r>
      <w:r w:rsidR="00C94EA2">
        <w:rPr>
          <w:noProof/>
          <w:szCs w:val="28"/>
          <w:lang w:val="en-US"/>
        </w:rPr>
        <w:t>Positives</w:t>
      </w:r>
      <w:r w:rsidR="00C94EA2" w:rsidRPr="008A6B8D">
        <w:rPr>
          <w:noProof/>
          <w:szCs w:val="28"/>
        </w:rPr>
        <w:t>)</w:t>
      </w:r>
      <w:r w:rsidR="00C94EA2" w:rsidRPr="00375C39">
        <w:rPr>
          <w:noProof/>
          <w:szCs w:val="28"/>
        </w:rPr>
        <w:t xml:space="preserve"> </w:t>
      </w:r>
      <w:r w:rsidR="00594E4A">
        <w:rPr>
          <w:noProof/>
          <w:szCs w:val="28"/>
        </w:rPr>
        <w:t>–</w:t>
      </w:r>
      <w:r w:rsidR="00C94EA2">
        <w:rPr>
          <w:noProof/>
          <w:szCs w:val="28"/>
        </w:rPr>
        <w:t xml:space="preserve"> </w:t>
      </w:r>
      <w:r w:rsidR="00D1464D">
        <w:rPr>
          <w:noProof/>
          <w:szCs w:val="28"/>
        </w:rPr>
        <w:t xml:space="preserve">число верно </w:t>
      </w:r>
      <w:r w:rsidR="00C94EA2">
        <w:rPr>
          <w:noProof/>
          <w:szCs w:val="28"/>
        </w:rPr>
        <w:t>предсказан</w:t>
      </w:r>
      <w:r w:rsidR="00594E4A">
        <w:rPr>
          <w:noProof/>
          <w:szCs w:val="28"/>
        </w:rPr>
        <w:t>н</w:t>
      </w:r>
      <w:r w:rsidR="00C94EA2">
        <w:rPr>
          <w:noProof/>
          <w:szCs w:val="28"/>
        </w:rPr>
        <w:t>ы</w:t>
      </w:r>
      <w:r w:rsidR="00594E4A">
        <w:rPr>
          <w:noProof/>
          <w:szCs w:val="28"/>
        </w:rPr>
        <w:t>х</w:t>
      </w:r>
      <w:r w:rsidR="00C94EA2" w:rsidRPr="009A518C">
        <w:rPr>
          <w:noProof/>
          <w:szCs w:val="28"/>
        </w:rPr>
        <w:t xml:space="preserve"> </w:t>
      </w:r>
      <w:r w:rsidR="00D1464D">
        <w:rPr>
          <w:noProof/>
          <w:szCs w:val="28"/>
        </w:rPr>
        <w:t xml:space="preserve">и локализованных </w:t>
      </w:r>
      <w:r w:rsidR="00C94EA2">
        <w:rPr>
          <w:noProof/>
          <w:szCs w:val="28"/>
        </w:rPr>
        <w:t>объект</w:t>
      </w:r>
      <w:r w:rsidR="00594E4A">
        <w:rPr>
          <w:noProof/>
          <w:szCs w:val="28"/>
        </w:rPr>
        <w:t>ов</w:t>
      </w:r>
      <w:r w:rsidR="00C94EA2">
        <w:rPr>
          <w:noProof/>
          <w:szCs w:val="28"/>
        </w:rPr>
        <w:t>,</w:t>
      </w:r>
    </w:p>
    <w:p w14:paraId="73091F42" w14:textId="3E8D6B8B" w:rsidR="00C94EA2" w:rsidRDefault="00C94EA2" w:rsidP="00EE6BE7">
      <w:pPr>
        <w:ind w:firstLine="0"/>
        <w:rPr>
          <w:noProof/>
          <w:szCs w:val="28"/>
        </w:rPr>
      </w:pPr>
      <w:r>
        <w:rPr>
          <w:noProof/>
          <w:szCs w:val="28"/>
          <w:lang w:val="en-US"/>
        </w:rPr>
        <w:lastRenderedPageBreak/>
        <w:t>FP</w:t>
      </w:r>
      <w:r w:rsidRPr="001507C8">
        <w:rPr>
          <w:noProof/>
          <w:szCs w:val="28"/>
        </w:rPr>
        <w:t xml:space="preserve"> (</w:t>
      </w:r>
      <w:r>
        <w:rPr>
          <w:noProof/>
          <w:szCs w:val="28"/>
          <w:lang w:val="en-US"/>
        </w:rPr>
        <w:t>False</w:t>
      </w:r>
      <w:r w:rsidRPr="001507C8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Positives</w:t>
      </w:r>
      <w:r w:rsidRPr="001507C8">
        <w:rPr>
          <w:noProof/>
          <w:szCs w:val="28"/>
        </w:rPr>
        <w:t>)</w:t>
      </w:r>
      <w:r w:rsidRPr="000C247F">
        <w:rPr>
          <w:noProof/>
          <w:szCs w:val="28"/>
        </w:rPr>
        <w:t xml:space="preserve"> </w:t>
      </w:r>
      <w:r>
        <w:rPr>
          <w:noProof/>
          <w:szCs w:val="28"/>
        </w:rPr>
        <w:t>–</w:t>
      </w:r>
      <w:r w:rsidRPr="000C247F">
        <w:rPr>
          <w:noProof/>
          <w:szCs w:val="28"/>
        </w:rPr>
        <w:t xml:space="preserve"> </w:t>
      </w:r>
      <w:r w:rsidR="002E0A92">
        <w:rPr>
          <w:noProof/>
          <w:szCs w:val="28"/>
        </w:rPr>
        <w:t>количество случаев, когда неверно определен класс объекта ли</w:t>
      </w:r>
      <w:r w:rsidR="00880253">
        <w:rPr>
          <w:noProof/>
          <w:szCs w:val="28"/>
        </w:rPr>
        <w:t>бо</w:t>
      </w:r>
      <w:r w:rsidR="002E0A92">
        <w:rPr>
          <w:noProof/>
          <w:szCs w:val="28"/>
        </w:rPr>
        <w:t xml:space="preserve"> он найден в неправильном месте (нет перекр</w:t>
      </w:r>
      <w:r w:rsidR="00880253">
        <w:rPr>
          <w:noProof/>
          <w:szCs w:val="28"/>
        </w:rPr>
        <w:t>ытия прямоугольников</w:t>
      </w:r>
      <w:r w:rsidR="002E0A92">
        <w:rPr>
          <w:noProof/>
          <w:szCs w:val="28"/>
        </w:rPr>
        <w:t xml:space="preserve"> выше порогового </w:t>
      </w:r>
      <w:r w:rsidR="00880253">
        <w:rPr>
          <w:noProof/>
          <w:szCs w:val="28"/>
        </w:rPr>
        <w:t xml:space="preserve">уровня </w:t>
      </w:r>
      <w:r w:rsidR="002E0A92">
        <w:rPr>
          <w:noProof/>
          <w:szCs w:val="28"/>
          <w:lang w:val="en-US"/>
        </w:rPr>
        <w:t>IoU</w:t>
      </w:r>
      <w:r w:rsidR="002E0A92" w:rsidRPr="00F41634">
        <w:rPr>
          <w:noProof/>
          <w:szCs w:val="28"/>
        </w:rPr>
        <w:t>)</w:t>
      </w:r>
      <w:r w:rsidR="00D1464D">
        <w:rPr>
          <w:noProof/>
          <w:szCs w:val="28"/>
        </w:rPr>
        <w:t>,</w:t>
      </w:r>
    </w:p>
    <w:p w14:paraId="2306B095" w14:textId="52B97EFF" w:rsidR="00D1464D" w:rsidRDefault="00D1464D" w:rsidP="00D1464D">
      <w:pPr>
        <w:ind w:firstLine="0"/>
        <w:rPr>
          <w:noProof/>
          <w:szCs w:val="28"/>
        </w:rPr>
      </w:pPr>
      <w:r>
        <w:rPr>
          <w:noProof/>
          <w:szCs w:val="28"/>
          <w:lang w:val="en-US"/>
        </w:rPr>
        <w:t>FN</w:t>
      </w:r>
      <w:r w:rsidRPr="008A6B8D">
        <w:rPr>
          <w:noProof/>
          <w:szCs w:val="28"/>
        </w:rPr>
        <w:t xml:space="preserve"> (</w:t>
      </w:r>
      <w:r>
        <w:rPr>
          <w:noProof/>
          <w:szCs w:val="28"/>
          <w:lang w:val="en-US"/>
        </w:rPr>
        <w:t>False</w:t>
      </w:r>
      <w:r w:rsidRPr="008A6B8D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Negatives</w:t>
      </w:r>
      <w:r w:rsidRPr="008A6B8D">
        <w:rPr>
          <w:noProof/>
          <w:szCs w:val="28"/>
        </w:rPr>
        <w:t>)</w:t>
      </w:r>
      <w:r w:rsidRPr="009B3517">
        <w:rPr>
          <w:noProof/>
          <w:szCs w:val="28"/>
        </w:rPr>
        <w:t xml:space="preserve"> – </w:t>
      </w:r>
      <w:r>
        <w:rPr>
          <w:noProof/>
          <w:szCs w:val="28"/>
        </w:rPr>
        <w:t>число присутствующих в разметке объектов, не найденных в на изображении.</w:t>
      </w:r>
    </w:p>
    <w:p w14:paraId="4001090F" w14:textId="1C7A9530" w:rsidR="00C94EA2" w:rsidRDefault="00C94EA2" w:rsidP="00C94EA2">
      <w:pPr>
        <w:ind w:firstLine="708"/>
        <w:rPr>
          <w:noProof/>
          <w:szCs w:val="28"/>
        </w:rPr>
      </w:pPr>
      <w:r>
        <w:rPr>
          <w:noProof/>
          <w:szCs w:val="28"/>
        </w:rPr>
        <w:t xml:space="preserve">На </w:t>
      </w:r>
      <w:r w:rsidR="006E4AA4">
        <w:rPr>
          <w:noProof/>
          <w:szCs w:val="28"/>
        </w:rPr>
        <w:t xml:space="preserve">рисунке 5 </w:t>
      </w:r>
      <w:r>
        <w:rPr>
          <w:noProof/>
          <w:szCs w:val="28"/>
        </w:rPr>
        <w:t xml:space="preserve">представлен принцп, по которму объекты относятся к </w:t>
      </w:r>
      <w:r>
        <w:rPr>
          <w:noProof/>
          <w:szCs w:val="28"/>
          <w:lang w:val="en-US"/>
        </w:rPr>
        <w:t>FP</w:t>
      </w:r>
      <w:r w:rsidRPr="008A6B8D">
        <w:rPr>
          <w:noProof/>
          <w:szCs w:val="28"/>
        </w:rPr>
        <w:t xml:space="preserve"> </w:t>
      </w:r>
      <w:r>
        <w:rPr>
          <w:noProof/>
          <w:szCs w:val="28"/>
        </w:rPr>
        <w:t xml:space="preserve">или к </w:t>
      </w:r>
      <w:r>
        <w:rPr>
          <w:noProof/>
          <w:szCs w:val="28"/>
          <w:lang w:val="en-US"/>
        </w:rPr>
        <w:t>TP</w:t>
      </w:r>
      <w:r w:rsidRPr="0047094D">
        <w:rPr>
          <w:noProof/>
          <w:szCs w:val="28"/>
        </w:rPr>
        <w:t>.</w:t>
      </w:r>
      <w:r w:rsidRPr="005C272E">
        <w:rPr>
          <w:noProof/>
          <w:szCs w:val="28"/>
        </w:rPr>
        <w:t xml:space="preserve"> </w:t>
      </w:r>
    </w:p>
    <w:p w14:paraId="2B0296CE" w14:textId="3FA0919E" w:rsidR="00C94EA2" w:rsidRDefault="00C94EA2" w:rsidP="00C94EA2">
      <w:pPr>
        <w:keepNext/>
        <w:jc w:val="center"/>
      </w:pPr>
      <w:r w:rsidRPr="00C94EA2">
        <w:rPr>
          <w:noProof/>
        </w:rPr>
        <w:drawing>
          <wp:inline distT="0" distB="0" distL="0" distR="0" wp14:anchorId="7E51BAD0" wp14:editId="6203378F">
            <wp:extent cx="5753039" cy="1552353"/>
            <wp:effectExtent l="0" t="0" r="635" b="0"/>
            <wp:docPr id="20" name="Рисунок 19" descr="Изображение выглядит как зеле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78F9E148-911A-FA34-3380-0C2F01A664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9" descr="Изображение выглядит как зеле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78F9E148-911A-FA34-3380-0C2F01A664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6510" cy="15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6649" w14:textId="08D7271C" w:rsidR="00C94EA2" w:rsidRDefault="00C94EA2" w:rsidP="00C94EA2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5</w:t>
      </w:r>
      <w:r w:rsidR="00F54EEB">
        <w:rPr>
          <w:noProof/>
        </w:rPr>
        <w:fldChar w:fldCharType="end"/>
      </w:r>
      <w:r>
        <w:t xml:space="preserve"> </w:t>
      </w:r>
      <w:r w:rsidRPr="00AA46DD">
        <w:t>– Принцип, по которому объекты относятся к FP или к TP</w:t>
      </w:r>
    </w:p>
    <w:p w14:paraId="6F3AF146" w14:textId="77777777" w:rsidR="00C94EA2" w:rsidRPr="00C94EA2" w:rsidRDefault="00C94EA2" w:rsidP="00C94EA2"/>
    <w:p w14:paraId="43ED97FC" w14:textId="7C70AE66" w:rsidR="00C94EA2" w:rsidRPr="00115886" w:rsidRDefault="00C374E4" w:rsidP="00C94EA2">
      <w:pPr>
        <w:pStyle w:val="3"/>
      </w:pPr>
      <w:bookmarkStart w:id="17" w:name="_Toc138721786"/>
      <w:r w:rsidRPr="00C374E4">
        <w:t>1</w:t>
      </w:r>
      <w:r w:rsidR="00C94EA2">
        <w:t>.</w:t>
      </w:r>
      <w:r w:rsidRPr="00711D03">
        <w:t>2</w:t>
      </w:r>
      <w:r w:rsidR="00C94EA2">
        <w:t xml:space="preserve">.3 Метрика </w:t>
      </w:r>
      <w:r w:rsidR="00115886">
        <w:t>средняя</w:t>
      </w:r>
      <w:r w:rsidR="00C94EA2">
        <w:t xml:space="preserve"> точность</w:t>
      </w:r>
      <w:r w:rsidR="00115886">
        <w:t xml:space="preserve"> </w:t>
      </w:r>
      <w:r w:rsidR="00115886" w:rsidRPr="00115886">
        <w:t>(</w:t>
      </w:r>
      <w:r w:rsidR="001349EF">
        <w:rPr>
          <w:lang w:val="en-US"/>
        </w:rPr>
        <w:t>a</w:t>
      </w:r>
      <w:r w:rsidR="00115886">
        <w:rPr>
          <w:lang w:val="en-US"/>
        </w:rPr>
        <w:t>verage</w:t>
      </w:r>
      <w:r w:rsidR="00115886" w:rsidRPr="00115886">
        <w:t xml:space="preserve"> </w:t>
      </w:r>
      <w:r w:rsidR="00115886">
        <w:rPr>
          <w:lang w:val="en-US"/>
        </w:rPr>
        <w:t>precision</w:t>
      </w:r>
      <w:r w:rsidR="00115886" w:rsidRPr="00115886">
        <w:t>)</w:t>
      </w:r>
      <w:bookmarkEnd w:id="17"/>
    </w:p>
    <w:p w14:paraId="0CF1981C" w14:textId="50750F82" w:rsidR="00D63812" w:rsidRDefault="00711D03" w:rsidP="00D63812">
      <w:r w:rsidRPr="00711D03">
        <w:t>Кривая Precision × Recall — это еще один способ оценить производительность детектора объектов, поскольку достоверность изменяется путем построения кривой для каждого класса. Кривая Precision × Recall строится путем расчета значений точности и полноты накопленных TP или FP [</w:t>
      </w:r>
      <w:r w:rsidR="0025151D">
        <w:fldChar w:fldCharType="begin"/>
      </w:r>
      <w:r w:rsidR="0025151D">
        <w:instrText xml:space="preserve"> REF _Ref138300097 \r \h </w:instrText>
      </w:r>
      <w:r w:rsidR="0025151D">
        <w:fldChar w:fldCharType="separate"/>
      </w:r>
      <w:r w:rsidR="0025151D">
        <w:t>8</w:t>
      </w:r>
      <w:r w:rsidR="0025151D">
        <w:fldChar w:fldCharType="end"/>
      </w:r>
      <w:r w:rsidRPr="00711D03">
        <w:t xml:space="preserve">]. Все обнаружения </w:t>
      </w:r>
      <w:r w:rsidR="00E47991">
        <w:t xml:space="preserve">объектов заданного класса </w:t>
      </w:r>
      <w:r w:rsidR="002F7CB9">
        <w:t>(ограничивающи</w:t>
      </w:r>
      <w:r w:rsidR="00594E4A">
        <w:t>е</w:t>
      </w:r>
      <w:r w:rsidR="002F7CB9">
        <w:t xml:space="preserve"> прямоугольни</w:t>
      </w:r>
      <w:r w:rsidR="00594E4A">
        <w:t>к</w:t>
      </w:r>
      <w:r w:rsidR="002F7CB9">
        <w:t xml:space="preserve">и с предсказанными классами и </w:t>
      </w:r>
      <w:r w:rsidR="00E47991">
        <w:t xml:space="preserve">уверенность </w:t>
      </w:r>
      <w:r w:rsidR="002F7CB9">
        <w:t>уверенност</w:t>
      </w:r>
      <w:r w:rsidR="00E47991">
        <w:t>и</w:t>
      </w:r>
      <w:r w:rsidR="002F7CB9">
        <w:t xml:space="preserve">) </w:t>
      </w:r>
      <w:r w:rsidRPr="00711D03">
        <w:t xml:space="preserve">сортируются в порядке убывания соответствующего уровня </w:t>
      </w:r>
      <w:r w:rsidR="002F7CB9">
        <w:t>уверенности</w:t>
      </w:r>
      <w:r w:rsidRPr="00711D03">
        <w:t xml:space="preserve">. Затем, начиная с обнаружения с наивысшим уровнем </w:t>
      </w:r>
      <w:r w:rsidR="002F7CB9">
        <w:t>уверенности</w:t>
      </w:r>
      <w:r w:rsidRPr="00711D03">
        <w:t xml:space="preserve">, рассчитываются и наносятся на график точность и полнота </w:t>
      </w:r>
      <w:r w:rsidR="00E47991">
        <w:t xml:space="preserve">(с накоплением количеств </w:t>
      </w:r>
      <w:r w:rsidR="00E47991">
        <w:rPr>
          <w:lang w:val="en-US"/>
        </w:rPr>
        <w:t>TP</w:t>
      </w:r>
      <w:r w:rsidR="00E47991" w:rsidRPr="00F41634">
        <w:t xml:space="preserve">, </w:t>
      </w:r>
      <w:r w:rsidR="00E47991">
        <w:rPr>
          <w:lang w:val="en-US"/>
        </w:rPr>
        <w:t>FP</w:t>
      </w:r>
      <w:r w:rsidR="00E47991" w:rsidRPr="00F41634">
        <w:t xml:space="preserve">, </w:t>
      </w:r>
      <w:r w:rsidR="00E47991">
        <w:rPr>
          <w:lang w:val="en-US"/>
        </w:rPr>
        <w:t>FN</w:t>
      </w:r>
      <w:r w:rsidR="00E47991" w:rsidRPr="00F41634">
        <w:t>)</w:t>
      </w:r>
      <w:r w:rsidR="00E47991">
        <w:t xml:space="preserve"> </w:t>
      </w:r>
      <w:r w:rsidRPr="00711D03">
        <w:t>[</w:t>
      </w:r>
      <w:r w:rsidR="0025151D">
        <w:fldChar w:fldCharType="begin"/>
      </w:r>
      <w:r w:rsidR="0025151D">
        <w:instrText xml:space="preserve"> REF _Ref138300104 \r \h </w:instrText>
      </w:r>
      <w:r w:rsidR="0025151D">
        <w:fldChar w:fldCharType="separate"/>
      </w:r>
      <w:r w:rsidR="0025151D">
        <w:t>9</w:t>
      </w:r>
      <w:r w:rsidR="0025151D">
        <w:fldChar w:fldCharType="end"/>
      </w:r>
      <w:r w:rsidRPr="00711D03">
        <w:t>]. Средняя точность (AP) — это площадь под кривой Precision × Recall для каждого класса. Это можно рассчитать с помощью (</w:t>
      </w:r>
      <w:r w:rsidR="00D26C18">
        <w:t>1.</w:t>
      </w:r>
      <w:r w:rsidR="005D35F8">
        <w:t>6</w:t>
      </w:r>
      <w:r w:rsidRPr="00711D03">
        <w:t>) [</w:t>
      </w:r>
      <w:r w:rsidR="0025151D">
        <w:fldChar w:fldCharType="begin"/>
      </w:r>
      <w:r w:rsidR="0025151D">
        <w:instrText xml:space="preserve"> REF _Ref138300426 \r \h </w:instrText>
      </w:r>
      <w:r w:rsidR="0025151D">
        <w:fldChar w:fldCharType="separate"/>
      </w:r>
      <w:r w:rsidR="0025151D">
        <w:t>10</w:t>
      </w:r>
      <w:r w:rsidR="0025151D">
        <w:fldChar w:fldCharType="end"/>
      </w:r>
      <w:r w:rsidRPr="00711D03">
        <w:t xml:space="preserve">]. </w:t>
      </w:r>
    </w:p>
    <w:p w14:paraId="1C058DB9" w14:textId="1AE1C03E" w:rsidR="009110E3" w:rsidRDefault="00F54EEB" w:rsidP="009110E3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AP</m:t>
              </m:r>
              <m:r>
                <w:rPr>
                  <w:rFonts w:ascii="Cambria Math" w:hAnsi="Cambria Math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d>
                </m:e>
              </m:nary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1.6</m:t>
                  </m:r>
                </m:e>
              </m:d>
            </m:e>
          </m:eqArr>
        </m:oMath>
      </m:oMathPara>
    </w:p>
    <w:p w14:paraId="3EE9CC47" w14:textId="520B8BAE" w:rsidR="009110E3" w:rsidRDefault="009110E3" w:rsidP="009110E3">
      <w:pPr>
        <w:ind w:firstLine="0"/>
      </w:pPr>
      <w:r w:rsidRPr="009110E3">
        <w:t xml:space="preserve">где </w:t>
      </w:r>
      <m:oMath>
        <m:r>
          <w:rPr>
            <w:rFonts w:ascii="Cambria Math" w:hAnsi="Cambria Math"/>
            <w:lang w:val="en-US"/>
          </w:rPr>
          <m:t>n</m:t>
        </m:r>
      </m:oMath>
      <w:r w:rsidRPr="009110E3">
        <w:t xml:space="preserve"> </w:t>
      </w:r>
      <w:r w:rsidR="008575FB">
        <w:t>–</w:t>
      </w:r>
      <w:r w:rsidRPr="009110E3">
        <w:t xml:space="preserve"> общее</w:t>
      </w:r>
      <w:r w:rsidR="008575FB">
        <w:t xml:space="preserve"> </w:t>
      </w:r>
      <w:r w:rsidRPr="009110E3">
        <w:t>количество обнаружений,</w:t>
      </w:r>
    </w:p>
    <w:p w14:paraId="2B8FE8CE" w14:textId="2F85F296" w:rsidR="009110E3" w:rsidRDefault="006374C4" w:rsidP="009110E3">
      <w:pPr>
        <w:ind w:firstLine="0"/>
      </w:pPr>
      <m:oMath>
        <m:r>
          <w:rPr>
            <w:rFonts w:ascii="Cambria Math" w:hAnsi="Cambria Math"/>
            <w:lang w:val="en-US"/>
          </w:rPr>
          <w:lastRenderedPageBreak/>
          <m:t>i</m:t>
        </m:r>
      </m:oMath>
      <w:r w:rsidR="009110E3" w:rsidRPr="009110E3">
        <w:t xml:space="preserve"> </w:t>
      </w:r>
      <w:r w:rsidR="008575FB">
        <w:t>–</w:t>
      </w:r>
      <w:r w:rsidR="009110E3" w:rsidRPr="009110E3">
        <w:t xml:space="preserve"> ранг конкретного обнаружения в списке отсортированных обнаружений,</w:t>
      </w:r>
    </w:p>
    <w:p w14:paraId="3568B0F2" w14:textId="3832CA20" w:rsidR="006374C4" w:rsidRDefault="006374C4" w:rsidP="009110E3">
      <w:pPr>
        <w:ind w:firstLine="0"/>
      </w:pP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)</m:t>
        </m:r>
      </m:oMath>
      <w:r w:rsidR="009110E3" w:rsidRPr="009110E3">
        <w:t xml:space="preserve"> </w:t>
      </w:r>
      <w:r w:rsidR="008575FB">
        <w:t>–</w:t>
      </w:r>
      <w:r w:rsidR="009110E3" w:rsidRPr="009110E3">
        <w:t xml:space="preserve"> точность</w:t>
      </w:r>
      <w:r w:rsidR="009110E3">
        <w:t xml:space="preserve"> (</w:t>
      </w:r>
      <w:r w:rsidR="009110E3">
        <w:rPr>
          <w:lang w:val="en-US"/>
        </w:rPr>
        <w:t>precision</w:t>
      </w:r>
      <w:r w:rsidR="009110E3">
        <w:t>)</w:t>
      </w:r>
      <w:r w:rsidR="009110E3" w:rsidRPr="009110E3">
        <w:t xml:space="preserve"> подсписка от </w:t>
      </w:r>
      <w:r w:rsidR="003045AF">
        <w:t>1-го</w:t>
      </w:r>
      <w:r w:rsidR="009110E3" w:rsidRPr="009110E3">
        <w:t xml:space="preserve"> до </w:t>
      </w:r>
      <w:r w:rsidR="009110E3" w:rsidRPr="009110E3">
        <w:rPr>
          <w:lang w:val="en-US"/>
        </w:rPr>
        <w:t>i</w:t>
      </w:r>
      <w:r w:rsidR="009110E3" w:rsidRPr="009110E3">
        <w:t>-го обнаружения,</w:t>
      </w:r>
    </w:p>
    <w:p w14:paraId="37BE6735" w14:textId="15E0C30B" w:rsidR="00D63812" w:rsidRPr="009110E3" w:rsidRDefault="006374C4" w:rsidP="009110E3">
      <w:pPr>
        <w:ind w:firstLine="0"/>
      </w:pP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 w:rsidRPr="006374C4">
        <w:t xml:space="preserve"> </w:t>
      </w:r>
      <w:r w:rsidR="008575FB">
        <w:t>–</w:t>
      </w:r>
      <w:r>
        <w:t xml:space="preserve"> это</w:t>
      </w:r>
      <w:r w:rsidR="009110E3" w:rsidRPr="009110E3">
        <w:t xml:space="preserve"> изменение </w:t>
      </w:r>
      <w:r w:rsidR="009110E3">
        <w:t>полноты (</w:t>
      </w:r>
      <w:r w:rsidR="009110E3">
        <w:rPr>
          <w:lang w:val="en-US"/>
        </w:rPr>
        <w:t>recall</w:t>
      </w:r>
      <w:r w:rsidR="009110E3">
        <w:t>)</w:t>
      </w:r>
      <w:r w:rsidR="009110E3" w:rsidRPr="009110E3">
        <w:t xml:space="preserve"> с (</w:t>
      </w:r>
      <w:r w:rsidR="009110E3" w:rsidRPr="009110E3">
        <w:rPr>
          <w:lang w:val="en-US"/>
        </w:rPr>
        <w:t>i</w:t>
      </w:r>
      <w:r w:rsidR="009110E3" w:rsidRPr="009110E3">
        <w:t xml:space="preserve"> − 1)-го </w:t>
      </w:r>
      <w:r w:rsidR="00391758">
        <w:t>по</w:t>
      </w:r>
      <w:r w:rsidR="009110E3" w:rsidRPr="009110E3">
        <w:t xml:space="preserve"> </w:t>
      </w:r>
      <w:r w:rsidR="009110E3" w:rsidRPr="009110E3">
        <w:rPr>
          <w:lang w:val="en-US"/>
        </w:rPr>
        <w:t>i</w:t>
      </w:r>
      <w:r w:rsidR="009110E3" w:rsidRPr="009110E3">
        <w:t>-е обнаружение</w:t>
      </w:r>
      <w:r w:rsidR="009110E3">
        <w:t>.</w:t>
      </w:r>
    </w:p>
    <w:p w14:paraId="54AD2520" w14:textId="6F8AD53C" w:rsidR="00D63812" w:rsidRDefault="00711D03" w:rsidP="00D63812">
      <w:r w:rsidRPr="00711D03">
        <w:t xml:space="preserve">После этого можно оценить </w:t>
      </w:r>
      <w:r w:rsidR="005F739D">
        <w:t>усредненную</w:t>
      </w:r>
      <w:r w:rsidR="00E21266" w:rsidRPr="00E21266">
        <w:t xml:space="preserve"> </w:t>
      </w:r>
      <w:r w:rsidR="00E21266">
        <w:t>среднюю</w:t>
      </w:r>
      <w:r w:rsidRPr="00711D03">
        <w:t xml:space="preserve"> точность (mAP), отражающую общую производительность модели при обнаружении возможных классов, путем вычисления среднего значения AP всех классов.</w:t>
      </w:r>
    </w:p>
    <w:p w14:paraId="17654E70" w14:textId="77777777" w:rsidR="00EE6BE7" w:rsidRDefault="00EE6BE7" w:rsidP="00D63812"/>
    <w:p w14:paraId="78A21C00" w14:textId="62357550" w:rsidR="003045AF" w:rsidRDefault="000E50BE" w:rsidP="000E50BE">
      <w:pPr>
        <w:pStyle w:val="2"/>
      </w:pPr>
      <w:bookmarkStart w:id="18" w:name="_Toc138721787"/>
      <w:r>
        <w:t>1.3 Сбор и разметка набора данных</w:t>
      </w:r>
      <w:bookmarkEnd w:id="18"/>
    </w:p>
    <w:p w14:paraId="23D3DF39" w14:textId="6DB165B9" w:rsidR="000E50BE" w:rsidRPr="006072BD" w:rsidRDefault="000E50BE" w:rsidP="000E50BE">
      <w:pPr>
        <w:ind w:firstLine="567"/>
        <w:rPr>
          <w:szCs w:val="28"/>
        </w:rPr>
      </w:pPr>
      <w:r w:rsidRPr="00DF73D9">
        <w:rPr>
          <w:b/>
          <w:bCs/>
          <w:szCs w:val="28"/>
        </w:rPr>
        <w:tab/>
      </w:r>
      <w:r w:rsidRPr="00DF73D9">
        <w:rPr>
          <w:szCs w:val="28"/>
        </w:rPr>
        <w:t xml:space="preserve">Для </w:t>
      </w:r>
      <w:r>
        <w:rPr>
          <w:szCs w:val="28"/>
        </w:rPr>
        <w:t xml:space="preserve">тренировки нейросети </w:t>
      </w:r>
      <w:r>
        <w:rPr>
          <w:szCs w:val="28"/>
          <w:lang w:val="en-US"/>
        </w:rPr>
        <w:t>YOLOv</w:t>
      </w:r>
      <w:r w:rsidRPr="00F64F8A">
        <w:rPr>
          <w:szCs w:val="28"/>
        </w:rPr>
        <w:t>5</w:t>
      </w:r>
      <w:r>
        <w:rPr>
          <w:szCs w:val="28"/>
          <w:lang w:val="en-US"/>
        </w:rPr>
        <w:t>s</w:t>
      </w:r>
      <w:r w:rsidRPr="00F64F8A">
        <w:rPr>
          <w:szCs w:val="28"/>
        </w:rPr>
        <w:t xml:space="preserve"> </w:t>
      </w:r>
      <w:r>
        <w:rPr>
          <w:szCs w:val="28"/>
        </w:rPr>
        <w:t>б</w:t>
      </w:r>
      <w:r w:rsidRPr="006072BD">
        <w:rPr>
          <w:szCs w:val="28"/>
        </w:rPr>
        <w:t xml:space="preserve">ыл </w:t>
      </w:r>
      <w:r w:rsidR="009C7BCE">
        <w:rPr>
          <w:szCs w:val="28"/>
        </w:rPr>
        <w:t xml:space="preserve">вручную </w:t>
      </w:r>
      <w:r w:rsidRPr="006072BD">
        <w:rPr>
          <w:szCs w:val="28"/>
        </w:rPr>
        <w:t>подготовлен набор из 1</w:t>
      </w:r>
      <w:r w:rsidRPr="000E50BE">
        <w:rPr>
          <w:szCs w:val="28"/>
        </w:rPr>
        <w:t>151</w:t>
      </w:r>
      <w:r w:rsidRPr="006072BD">
        <w:rPr>
          <w:szCs w:val="28"/>
        </w:rPr>
        <w:t xml:space="preserve"> размеченных по классам (</w:t>
      </w:r>
      <w:r w:rsidR="00A542A6">
        <w:rPr>
          <w:szCs w:val="28"/>
        </w:rPr>
        <w:t xml:space="preserve">автобусы – </w:t>
      </w:r>
      <w:r w:rsidRPr="006072BD">
        <w:rPr>
          <w:szCs w:val="28"/>
          <w:lang w:val="en-US"/>
        </w:rPr>
        <w:t>bus</w:t>
      </w:r>
      <w:r w:rsidRPr="006072BD">
        <w:rPr>
          <w:szCs w:val="28"/>
        </w:rPr>
        <w:t xml:space="preserve">, </w:t>
      </w:r>
      <w:r w:rsidR="00A542A6">
        <w:rPr>
          <w:szCs w:val="28"/>
        </w:rPr>
        <w:t xml:space="preserve">автомобили – </w:t>
      </w:r>
      <w:r>
        <w:rPr>
          <w:szCs w:val="28"/>
          <w:lang w:val="en-US"/>
        </w:rPr>
        <w:t>car</w:t>
      </w:r>
      <w:r w:rsidRPr="000E50BE">
        <w:rPr>
          <w:szCs w:val="28"/>
        </w:rPr>
        <w:t>,</w:t>
      </w:r>
      <w:r w:rsidR="00A542A6">
        <w:rPr>
          <w:szCs w:val="28"/>
        </w:rPr>
        <w:t xml:space="preserve"> пешеходы –</w:t>
      </w:r>
      <w:r w:rsidRPr="000E50BE">
        <w:rPr>
          <w:szCs w:val="28"/>
        </w:rPr>
        <w:t xml:space="preserve"> </w:t>
      </w:r>
      <w:r w:rsidRPr="006072BD">
        <w:rPr>
          <w:szCs w:val="28"/>
          <w:lang w:val="en-US"/>
        </w:rPr>
        <w:t>pedestrian</w:t>
      </w:r>
      <w:r w:rsidRPr="006072BD">
        <w:rPr>
          <w:szCs w:val="28"/>
        </w:rPr>
        <w:t xml:space="preserve">, </w:t>
      </w:r>
      <w:r w:rsidR="00A542A6">
        <w:rPr>
          <w:szCs w:val="28"/>
        </w:rPr>
        <w:t xml:space="preserve">грузовики – </w:t>
      </w:r>
      <w:r w:rsidRPr="006072BD">
        <w:rPr>
          <w:szCs w:val="28"/>
          <w:lang w:val="en-US"/>
        </w:rPr>
        <w:t>truck</w:t>
      </w:r>
      <w:r w:rsidRPr="006072BD">
        <w:rPr>
          <w:szCs w:val="28"/>
        </w:rPr>
        <w:t xml:space="preserve">, </w:t>
      </w:r>
      <w:r w:rsidR="00A542A6">
        <w:rPr>
          <w:szCs w:val="28"/>
        </w:rPr>
        <w:t xml:space="preserve">фургоны – </w:t>
      </w:r>
      <w:r w:rsidRPr="006072BD">
        <w:rPr>
          <w:szCs w:val="28"/>
          <w:lang w:val="en-US"/>
        </w:rPr>
        <w:t>van</w:t>
      </w:r>
      <w:r w:rsidRPr="006072BD">
        <w:rPr>
          <w:szCs w:val="28"/>
        </w:rPr>
        <w:t>) фотографий с камеры наружного видеонаблюдении на перекрестке Карла Маркса – Свердлова.</w:t>
      </w:r>
    </w:p>
    <w:p w14:paraId="1227527F" w14:textId="128A6D70" w:rsidR="000E50BE" w:rsidRDefault="000E50BE" w:rsidP="000E50BE">
      <w:pPr>
        <w:ind w:firstLine="567"/>
        <w:rPr>
          <w:szCs w:val="28"/>
        </w:rPr>
      </w:pPr>
      <w:r>
        <w:rPr>
          <w:szCs w:val="28"/>
        </w:rPr>
        <w:t>Набор данных представляет собой картинки и файлы с разметкой участников дорожного движения.</w:t>
      </w:r>
      <w:r w:rsidR="006E4AA4">
        <w:rPr>
          <w:szCs w:val="28"/>
        </w:rPr>
        <w:t xml:space="preserve"> На рисунке 6 представлен пример размеченного изображения.</w:t>
      </w:r>
    </w:p>
    <w:p w14:paraId="09947BE0" w14:textId="77777777" w:rsidR="000E50BE" w:rsidRDefault="000E50BE" w:rsidP="00A542A6">
      <w:pPr>
        <w:keepNext/>
        <w:ind w:firstLine="567"/>
        <w:jc w:val="center"/>
      </w:pPr>
      <w:r w:rsidRPr="001817D2">
        <w:rPr>
          <w:noProof/>
          <w:szCs w:val="28"/>
        </w:rPr>
        <w:drawing>
          <wp:inline distT="0" distB="0" distL="0" distR="0" wp14:anchorId="38A53638" wp14:editId="62342E0A">
            <wp:extent cx="5578493" cy="3157870"/>
            <wp:effectExtent l="0" t="0" r="3175" b="4445"/>
            <wp:docPr id="7" name="Рисунок 6" descr="Изображение выглядит как снимок экрана, фиолетовый, Мультимедийное программное обеспечение, Графическое программное обеспечение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7A70FE2-13D2-4219-4EEB-6761CA6C9B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 descr="Изображение выглядит как снимок экрана, фиолетовый, Мультимедийное программное обеспечение, Графическое программное обеспечение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7A70FE2-13D2-4219-4EEB-6761CA6C9B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493" cy="315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FA86" w14:textId="10F04E83" w:rsidR="000E50BE" w:rsidRDefault="000E50BE" w:rsidP="000E50BE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6</w:t>
      </w:r>
      <w:r w:rsidR="00F54EEB">
        <w:rPr>
          <w:noProof/>
        </w:rPr>
        <w:fldChar w:fldCharType="end"/>
      </w:r>
      <w:r>
        <w:t xml:space="preserve"> </w:t>
      </w:r>
      <w:r w:rsidR="00EE6BE7" w:rsidRPr="00EE6BE7">
        <w:t>–</w:t>
      </w:r>
      <w:r>
        <w:t xml:space="preserve"> Пример размеченного изображения</w:t>
      </w:r>
    </w:p>
    <w:p w14:paraId="4377985B" w14:textId="1AD51B90" w:rsidR="000E50BE" w:rsidRDefault="000E50BE" w:rsidP="000E50BE">
      <w:pPr>
        <w:ind w:firstLine="567"/>
        <w:rPr>
          <w:szCs w:val="28"/>
        </w:rPr>
      </w:pPr>
      <w:r>
        <w:rPr>
          <w:szCs w:val="28"/>
        </w:rPr>
        <w:t xml:space="preserve">Разметка производилась в системе </w:t>
      </w:r>
      <w:r>
        <w:rPr>
          <w:szCs w:val="28"/>
          <w:lang w:val="en-US"/>
        </w:rPr>
        <w:t>Roboflow</w:t>
      </w:r>
      <w:r w:rsidRPr="00C43BCF">
        <w:rPr>
          <w:szCs w:val="28"/>
        </w:rPr>
        <w:t xml:space="preserve">, </w:t>
      </w:r>
      <w:r>
        <w:rPr>
          <w:szCs w:val="28"/>
        </w:rPr>
        <w:t>где к случайным изображениям из исходного набора 1</w:t>
      </w:r>
      <w:r w:rsidRPr="000E50BE">
        <w:rPr>
          <w:szCs w:val="28"/>
        </w:rPr>
        <w:t>151</w:t>
      </w:r>
      <w:r>
        <w:rPr>
          <w:szCs w:val="28"/>
        </w:rPr>
        <w:t xml:space="preserve"> изображений была применены аугментации – </w:t>
      </w:r>
      <w:r>
        <w:rPr>
          <w:szCs w:val="28"/>
        </w:rPr>
        <w:lastRenderedPageBreak/>
        <w:t>о</w:t>
      </w:r>
      <w:r w:rsidRPr="004D2D01">
        <w:rPr>
          <w:szCs w:val="28"/>
        </w:rPr>
        <w:t xml:space="preserve">тзеркаливание </w:t>
      </w:r>
      <w:r>
        <w:rPr>
          <w:szCs w:val="28"/>
        </w:rPr>
        <w:t>по горизонтали</w:t>
      </w:r>
      <w:r w:rsidRPr="000E50BE">
        <w:rPr>
          <w:szCs w:val="28"/>
        </w:rPr>
        <w:t xml:space="preserve"> </w:t>
      </w:r>
      <w:r>
        <w:rPr>
          <w:szCs w:val="28"/>
        </w:rPr>
        <w:t xml:space="preserve">и поворот </w:t>
      </w:r>
      <w:r w:rsidRPr="000E50BE">
        <w:rPr>
          <w:szCs w:val="28"/>
        </w:rPr>
        <w:t>от -14° до 14°</w:t>
      </w:r>
      <w:r>
        <w:rPr>
          <w:szCs w:val="28"/>
        </w:rPr>
        <w:t xml:space="preserve">. Это позволило увеличить размер набора данных до 1632 изображений. На рисунках </w:t>
      </w:r>
      <w:r w:rsidR="006E4AA4">
        <w:rPr>
          <w:szCs w:val="28"/>
        </w:rPr>
        <w:t>7</w:t>
      </w:r>
      <w:r>
        <w:rPr>
          <w:szCs w:val="28"/>
        </w:rPr>
        <w:t xml:space="preserve"> и </w:t>
      </w:r>
      <w:r w:rsidR="006E4AA4">
        <w:rPr>
          <w:szCs w:val="28"/>
        </w:rPr>
        <w:t>8</w:t>
      </w:r>
      <w:r>
        <w:rPr>
          <w:szCs w:val="28"/>
        </w:rPr>
        <w:t xml:space="preserve"> представлены пример изображений аугментациями. За счет применения данной те</w:t>
      </w:r>
      <w:r w:rsidR="00900477">
        <w:rPr>
          <w:szCs w:val="28"/>
        </w:rPr>
        <w:t>хники набор данных был увеличен до 2742 изображений.</w:t>
      </w:r>
    </w:p>
    <w:p w14:paraId="5E1CC54E" w14:textId="77777777" w:rsidR="000E50BE" w:rsidRDefault="000E50BE" w:rsidP="000E50BE">
      <w:pPr>
        <w:keepNext/>
        <w:ind w:firstLine="567"/>
        <w:jc w:val="center"/>
      </w:pPr>
      <w:r w:rsidRPr="00F4095F">
        <w:rPr>
          <w:noProof/>
          <w:szCs w:val="28"/>
        </w:rPr>
        <w:drawing>
          <wp:inline distT="0" distB="0" distL="0" distR="0" wp14:anchorId="55B74731" wp14:editId="73331776">
            <wp:extent cx="5393609" cy="3013862"/>
            <wp:effectExtent l="0" t="0" r="0" b="0"/>
            <wp:docPr id="1589336872" name="Рисунок 1" descr="Изображение выглядит как на открытом воздухе, машина, транспортное средство, Наземный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36872" name="Рисунок 1" descr="Изображение выглядит как на открытом воздухе, машина, транспортное средство, Наземный транспор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219" cy="30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30E8" w14:textId="6663E906" w:rsidR="000E50BE" w:rsidRDefault="000E50BE" w:rsidP="000E50BE">
      <w:pPr>
        <w:pStyle w:val="af9"/>
        <w:rPr>
          <w:szCs w:val="28"/>
        </w:rPr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7</w:t>
      </w:r>
      <w:r w:rsidR="00F54EEB">
        <w:rPr>
          <w:noProof/>
        </w:rPr>
        <w:fldChar w:fldCharType="end"/>
      </w:r>
      <w:r>
        <w:t xml:space="preserve"> – Пример изображения с примененной аугментацией отзеркаливание по горизонтали</w:t>
      </w:r>
    </w:p>
    <w:p w14:paraId="3FD47832" w14:textId="77777777" w:rsidR="000E50BE" w:rsidRDefault="000E50BE" w:rsidP="000E50BE">
      <w:pPr>
        <w:keepNext/>
        <w:ind w:firstLine="567"/>
        <w:jc w:val="center"/>
      </w:pPr>
      <w:r w:rsidRPr="000E50BE">
        <w:rPr>
          <w:noProof/>
          <w:szCs w:val="28"/>
        </w:rPr>
        <w:drawing>
          <wp:inline distT="0" distB="0" distL="0" distR="0" wp14:anchorId="3BC0082D" wp14:editId="1D1A0319">
            <wp:extent cx="5345554" cy="3000907"/>
            <wp:effectExtent l="0" t="0" r="7620" b="9525"/>
            <wp:docPr id="18" name="Рисунок 17" descr="Изображение выглядит как снег, снимок экрана, зима, на открытом воздухе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D64A7C5B-22E7-226D-C44A-B565287539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7" descr="Изображение выглядит как снег, снимок экрана, зима, на открытом воздухе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D64A7C5B-22E7-226D-C44A-B565287539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7005" cy="301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F984" w14:textId="21EF726F" w:rsidR="000E50BE" w:rsidRPr="00C43BCF" w:rsidRDefault="000E50BE" w:rsidP="000E50BE">
      <w:pPr>
        <w:pStyle w:val="af9"/>
        <w:rPr>
          <w:szCs w:val="28"/>
        </w:rPr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8</w:t>
      </w:r>
      <w:r w:rsidR="00F54EEB">
        <w:rPr>
          <w:noProof/>
        </w:rPr>
        <w:fldChar w:fldCharType="end"/>
      </w:r>
      <w:r>
        <w:t xml:space="preserve"> – Пример изображения с примененной аугментацией </w:t>
      </w:r>
      <w:r w:rsidRPr="000E50BE">
        <w:rPr>
          <w:szCs w:val="28"/>
        </w:rPr>
        <w:t>от -14° до 14°</w:t>
      </w:r>
    </w:p>
    <w:p w14:paraId="4DEB107F" w14:textId="23A419C1" w:rsidR="000E50BE" w:rsidRDefault="000E50BE" w:rsidP="000E50BE">
      <w:pPr>
        <w:ind w:firstLine="567"/>
        <w:rPr>
          <w:szCs w:val="28"/>
        </w:rPr>
      </w:pPr>
      <w:r>
        <w:rPr>
          <w:szCs w:val="28"/>
        </w:rPr>
        <w:t>Набор данных имеет следующий формат каталогов, который необходим для тренировки нейросети:</w:t>
      </w:r>
    </w:p>
    <w:p w14:paraId="55DE0942" w14:textId="77777777" w:rsidR="009C5F6E" w:rsidRPr="00904AE3" w:rsidRDefault="009C5F6E" w:rsidP="000E50BE">
      <w:pPr>
        <w:ind w:left="360" w:firstLine="348"/>
        <w:rPr>
          <w:noProof/>
          <w:szCs w:val="28"/>
          <w:rPrChange w:id="19" w:author="Алексей А Касаткин" w:date="2023-06-26T23:09:00Z">
            <w:rPr>
              <w:noProof/>
              <w:szCs w:val="28"/>
              <w:lang w:val="en-US"/>
            </w:rPr>
          </w:rPrChange>
        </w:rPr>
      </w:pPr>
    </w:p>
    <w:p w14:paraId="4DE4C648" w14:textId="68065454" w:rsidR="000E50BE" w:rsidRPr="00F568E3" w:rsidRDefault="000E50BE" w:rsidP="000E50BE">
      <w:pPr>
        <w:ind w:left="360" w:firstLine="348"/>
        <w:rPr>
          <w:noProof/>
          <w:szCs w:val="28"/>
          <w:lang w:val="en-US"/>
        </w:rPr>
      </w:pPr>
      <w:r w:rsidRPr="00F568E3">
        <w:rPr>
          <w:noProof/>
          <w:szCs w:val="28"/>
          <w:lang w:val="en-US"/>
        </w:rPr>
        <w:t>/</w:t>
      </w:r>
      <w:r>
        <w:rPr>
          <w:noProof/>
          <w:szCs w:val="28"/>
          <w:lang w:val="en-US"/>
        </w:rPr>
        <w:t>dataset</w:t>
      </w:r>
    </w:p>
    <w:p w14:paraId="5C979272" w14:textId="77777777" w:rsidR="000E50BE" w:rsidRPr="002D424E" w:rsidRDefault="000E50BE" w:rsidP="000E50BE">
      <w:pPr>
        <w:ind w:left="708" w:firstLine="348"/>
        <w:rPr>
          <w:noProof/>
          <w:szCs w:val="28"/>
          <w:lang w:val="en-US"/>
        </w:rPr>
      </w:pPr>
      <w:r>
        <w:rPr>
          <w:noProof/>
          <w:szCs w:val="28"/>
          <w:lang w:val="en-US"/>
        </w:rPr>
        <w:t>--/images</w:t>
      </w:r>
    </w:p>
    <w:p w14:paraId="3DD9F488" w14:textId="77777777" w:rsidR="000E50BE" w:rsidRDefault="000E50BE" w:rsidP="000E50BE">
      <w:pPr>
        <w:ind w:left="708" w:firstLine="708"/>
        <w:rPr>
          <w:noProof/>
          <w:szCs w:val="28"/>
          <w:lang w:val="en-US"/>
        </w:rPr>
      </w:pPr>
      <w:r>
        <w:rPr>
          <w:noProof/>
          <w:szCs w:val="28"/>
          <w:lang w:val="en-US"/>
        </w:rPr>
        <w:t>--/train</w:t>
      </w:r>
    </w:p>
    <w:p w14:paraId="6D86EC6E" w14:textId="77777777" w:rsidR="000E50BE" w:rsidRDefault="000E50BE" w:rsidP="000E50BE">
      <w:pPr>
        <w:ind w:left="1068" w:firstLine="348"/>
        <w:rPr>
          <w:noProof/>
          <w:szCs w:val="28"/>
          <w:lang w:val="en-US"/>
        </w:rPr>
      </w:pPr>
      <w:r>
        <w:rPr>
          <w:noProof/>
          <w:szCs w:val="28"/>
          <w:lang w:val="en-US"/>
        </w:rPr>
        <w:t>--/test</w:t>
      </w:r>
    </w:p>
    <w:p w14:paraId="6C292ECB" w14:textId="77777777" w:rsidR="000E50BE" w:rsidRDefault="000E50BE" w:rsidP="000E50BE">
      <w:pPr>
        <w:ind w:left="708" w:firstLine="348"/>
        <w:rPr>
          <w:noProof/>
          <w:szCs w:val="28"/>
          <w:lang w:val="en-US"/>
        </w:rPr>
      </w:pPr>
      <w:r>
        <w:rPr>
          <w:noProof/>
          <w:szCs w:val="28"/>
          <w:lang w:val="en-US"/>
        </w:rPr>
        <w:t>--/labels</w:t>
      </w:r>
    </w:p>
    <w:p w14:paraId="02F52540" w14:textId="77777777" w:rsidR="000E50BE" w:rsidRDefault="000E50BE" w:rsidP="000E50BE">
      <w:pPr>
        <w:ind w:left="1056" w:firstLine="348"/>
        <w:rPr>
          <w:noProof/>
          <w:szCs w:val="28"/>
          <w:lang w:val="en-US"/>
        </w:rPr>
      </w:pPr>
      <w:r>
        <w:rPr>
          <w:noProof/>
          <w:szCs w:val="28"/>
          <w:lang w:val="en-US"/>
        </w:rPr>
        <w:t>--/train</w:t>
      </w:r>
    </w:p>
    <w:p w14:paraId="11A2B356" w14:textId="77777777" w:rsidR="000E50BE" w:rsidRPr="002B2CAA" w:rsidRDefault="000E50BE" w:rsidP="000E50BE">
      <w:pPr>
        <w:ind w:left="1056" w:firstLine="348"/>
        <w:rPr>
          <w:noProof/>
          <w:szCs w:val="28"/>
        </w:rPr>
      </w:pPr>
      <w:r w:rsidRPr="002D424E">
        <w:rPr>
          <w:noProof/>
          <w:szCs w:val="28"/>
        </w:rPr>
        <w:t>--/</w:t>
      </w:r>
      <w:r>
        <w:rPr>
          <w:noProof/>
          <w:szCs w:val="28"/>
          <w:lang w:val="en-US"/>
        </w:rPr>
        <w:t>test</w:t>
      </w:r>
    </w:p>
    <w:p w14:paraId="29C6AEBB" w14:textId="48CA18C4" w:rsidR="000E50BE" w:rsidRPr="00600B2A" w:rsidRDefault="000E50BE" w:rsidP="000E50BE">
      <w:pPr>
        <w:rPr>
          <w:noProof/>
          <w:szCs w:val="28"/>
        </w:rPr>
      </w:pPr>
      <w:r>
        <w:rPr>
          <w:noProof/>
          <w:szCs w:val="28"/>
        </w:rPr>
        <w:t>Здесь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каждому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изображнию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из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папок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images</w:t>
      </w:r>
      <w:r w:rsidRPr="00600B2A">
        <w:rPr>
          <w:noProof/>
          <w:szCs w:val="28"/>
        </w:rPr>
        <w:t>/</w:t>
      </w:r>
      <w:r>
        <w:rPr>
          <w:noProof/>
          <w:szCs w:val="28"/>
          <w:lang w:val="en-US"/>
        </w:rPr>
        <w:t>train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и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images</w:t>
      </w:r>
      <w:r w:rsidRPr="00600B2A">
        <w:rPr>
          <w:noProof/>
          <w:szCs w:val="28"/>
        </w:rPr>
        <w:t>/</w:t>
      </w:r>
      <w:r>
        <w:rPr>
          <w:noProof/>
          <w:szCs w:val="28"/>
          <w:lang w:val="en-US"/>
        </w:rPr>
        <w:t>test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сопоставляются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файлы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разметок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из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папок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labels</w:t>
      </w:r>
      <w:r w:rsidRPr="00600B2A">
        <w:rPr>
          <w:noProof/>
          <w:szCs w:val="28"/>
        </w:rPr>
        <w:t>/</w:t>
      </w:r>
      <w:r>
        <w:rPr>
          <w:noProof/>
          <w:szCs w:val="28"/>
          <w:lang w:val="en-US"/>
        </w:rPr>
        <w:t>train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и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labels</w:t>
      </w:r>
      <w:r w:rsidRPr="00600B2A">
        <w:rPr>
          <w:noProof/>
          <w:szCs w:val="28"/>
        </w:rPr>
        <w:t>/</w:t>
      </w:r>
      <w:r>
        <w:rPr>
          <w:noProof/>
          <w:szCs w:val="28"/>
          <w:lang w:val="en-US"/>
        </w:rPr>
        <w:t>test</w:t>
      </w:r>
      <w:r w:rsidRPr="00600B2A">
        <w:rPr>
          <w:noProof/>
          <w:szCs w:val="28"/>
        </w:rPr>
        <w:t xml:space="preserve"> </w:t>
      </w:r>
      <w:r>
        <w:rPr>
          <w:noProof/>
          <w:szCs w:val="28"/>
        </w:rPr>
        <w:t>соотвественно, по названиям файлов</w:t>
      </w:r>
      <w:r w:rsidRPr="00600B2A">
        <w:rPr>
          <w:noProof/>
          <w:szCs w:val="28"/>
        </w:rPr>
        <w:t>.</w:t>
      </w:r>
    </w:p>
    <w:p w14:paraId="462A0729" w14:textId="7C454507" w:rsidR="000E50BE" w:rsidRDefault="000E50BE" w:rsidP="000E50BE">
      <w:pPr>
        <w:rPr>
          <w:noProof/>
          <w:szCs w:val="28"/>
        </w:rPr>
      </w:pPr>
      <w:r>
        <w:rPr>
          <w:noProof/>
          <w:szCs w:val="28"/>
        </w:rPr>
        <w:t xml:space="preserve">Файлы с разметкой были </w:t>
      </w:r>
      <w:r w:rsidR="00EE6BE7">
        <w:rPr>
          <w:noProof/>
          <w:szCs w:val="28"/>
        </w:rPr>
        <w:t>от</w:t>
      </w:r>
      <w:r>
        <w:rPr>
          <w:noProof/>
          <w:szCs w:val="28"/>
        </w:rPr>
        <w:t xml:space="preserve">форматированны и </w:t>
      </w:r>
      <w:r w:rsidR="00EE6BE7">
        <w:rPr>
          <w:noProof/>
          <w:szCs w:val="28"/>
        </w:rPr>
        <w:t>от</w:t>
      </w:r>
      <w:r>
        <w:rPr>
          <w:noProof/>
          <w:szCs w:val="28"/>
        </w:rPr>
        <w:t>нормированны относительно размера изображения. Каждая строка файла с разметкой имеет вид:</w:t>
      </w:r>
    </w:p>
    <w:p w14:paraId="556197D2" w14:textId="77777777" w:rsidR="000E50BE" w:rsidRPr="00F568E3" w:rsidRDefault="000E50BE" w:rsidP="000E50BE">
      <w:pPr>
        <w:ind w:firstLine="708"/>
        <w:rPr>
          <w:rFonts w:ascii="Consolas" w:hAnsi="Consolas"/>
          <w:noProof/>
          <w:szCs w:val="28"/>
        </w:rPr>
      </w:pPr>
      <w:r w:rsidRPr="00CB628B">
        <w:rPr>
          <w:rFonts w:ascii="Consolas" w:hAnsi="Consolas"/>
          <w:b/>
          <w:bCs/>
          <w:noProof/>
          <w:szCs w:val="28"/>
          <w:lang w:val="en-US"/>
        </w:rPr>
        <w:t>class</w:t>
      </w:r>
      <w:r w:rsidRPr="00F568E3">
        <w:rPr>
          <w:rFonts w:ascii="Consolas" w:hAnsi="Consolas"/>
          <w:noProof/>
          <w:szCs w:val="28"/>
        </w:rPr>
        <w:t xml:space="preserve"> </w:t>
      </w:r>
      <w:r w:rsidRPr="000D6EF2">
        <w:rPr>
          <w:rFonts w:ascii="Consolas" w:hAnsi="Consolas"/>
          <w:noProof/>
          <w:szCs w:val="28"/>
          <w:lang w:val="en-US"/>
        </w:rPr>
        <w:t>x</w:t>
      </w:r>
      <w:r w:rsidRPr="00F568E3">
        <w:rPr>
          <w:rFonts w:ascii="Consolas" w:hAnsi="Consolas"/>
          <w:noProof/>
          <w:szCs w:val="28"/>
        </w:rPr>
        <w:t>_</w:t>
      </w:r>
      <w:r w:rsidRPr="000D6EF2">
        <w:rPr>
          <w:rFonts w:ascii="Consolas" w:hAnsi="Consolas"/>
          <w:noProof/>
          <w:szCs w:val="28"/>
          <w:lang w:val="en-US"/>
        </w:rPr>
        <w:t>c</w:t>
      </w:r>
      <w:r>
        <w:rPr>
          <w:rFonts w:ascii="Consolas" w:hAnsi="Consolas"/>
          <w:noProof/>
          <w:szCs w:val="28"/>
          <w:lang w:val="en-US"/>
        </w:rPr>
        <w:t>e</w:t>
      </w:r>
      <w:r w:rsidRPr="000D6EF2">
        <w:rPr>
          <w:rFonts w:ascii="Consolas" w:hAnsi="Consolas"/>
          <w:noProof/>
          <w:szCs w:val="28"/>
          <w:lang w:val="en-US"/>
        </w:rPr>
        <w:t>nter</w:t>
      </w:r>
      <w:r w:rsidRPr="00F568E3">
        <w:rPr>
          <w:rFonts w:ascii="Consolas" w:hAnsi="Consolas"/>
          <w:noProof/>
          <w:szCs w:val="28"/>
        </w:rPr>
        <w:t>_</w:t>
      </w:r>
      <w:r w:rsidRPr="000D6EF2">
        <w:rPr>
          <w:rFonts w:ascii="Consolas" w:hAnsi="Consolas"/>
          <w:noProof/>
          <w:szCs w:val="28"/>
          <w:lang w:val="en-US"/>
        </w:rPr>
        <w:t>norm</w:t>
      </w:r>
      <w:r w:rsidRPr="00F568E3">
        <w:rPr>
          <w:rFonts w:ascii="Consolas" w:hAnsi="Consolas"/>
          <w:noProof/>
          <w:szCs w:val="28"/>
        </w:rPr>
        <w:t xml:space="preserve"> </w:t>
      </w:r>
      <w:r w:rsidRPr="000D6EF2">
        <w:rPr>
          <w:rFonts w:ascii="Consolas" w:hAnsi="Consolas"/>
          <w:noProof/>
          <w:szCs w:val="28"/>
          <w:lang w:val="en-US"/>
        </w:rPr>
        <w:t>y</w:t>
      </w:r>
      <w:r w:rsidRPr="00F568E3">
        <w:rPr>
          <w:rFonts w:ascii="Consolas" w:hAnsi="Consolas"/>
          <w:noProof/>
          <w:szCs w:val="28"/>
        </w:rPr>
        <w:t>_</w:t>
      </w:r>
      <w:r w:rsidRPr="000D6EF2">
        <w:rPr>
          <w:rFonts w:ascii="Consolas" w:hAnsi="Consolas"/>
          <w:noProof/>
          <w:szCs w:val="28"/>
          <w:lang w:val="en-US"/>
        </w:rPr>
        <w:t>center</w:t>
      </w:r>
      <w:r w:rsidRPr="00F568E3">
        <w:rPr>
          <w:rFonts w:ascii="Consolas" w:hAnsi="Consolas"/>
          <w:noProof/>
          <w:szCs w:val="28"/>
        </w:rPr>
        <w:t>_</w:t>
      </w:r>
      <w:r w:rsidRPr="000D6EF2">
        <w:rPr>
          <w:rFonts w:ascii="Consolas" w:hAnsi="Consolas"/>
          <w:noProof/>
          <w:szCs w:val="28"/>
          <w:lang w:val="en-US"/>
        </w:rPr>
        <w:t>norm</w:t>
      </w:r>
      <w:r w:rsidRPr="00F568E3">
        <w:rPr>
          <w:rFonts w:ascii="Consolas" w:hAnsi="Consolas"/>
          <w:noProof/>
          <w:szCs w:val="28"/>
        </w:rPr>
        <w:t xml:space="preserve"> </w:t>
      </w:r>
      <w:r w:rsidRPr="000D6EF2">
        <w:rPr>
          <w:rFonts w:ascii="Consolas" w:hAnsi="Consolas"/>
          <w:noProof/>
          <w:szCs w:val="28"/>
          <w:lang w:val="en-US"/>
        </w:rPr>
        <w:t>w</w:t>
      </w:r>
      <w:r w:rsidRPr="00F568E3">
        <w:rPr>
          <w:rFonts w:ascii="Consolas" w:hAnsi="Consolas"/>
          <w:noProof/>
          <w:szCs w:val="28"/>
        </w:rPr>
        <w:t>_</w:t>
      </w:r>
      <w:r w:rsidRPr="000D6EF2">
        <w:rPr>
          <w:rFonts w:ascii="Consolas" w:hAnsi="Consolas"/>
          <w:noProof/>
          <w:szCs w:val="28"/>
          <w:lang w:val="en-US"/>
        </w:rPr>
        <w:t>norm</w:t>
      </w:r>
      <w:r w:rsidRPr="00F568E3">
        <w:rPr>
          <w:rFonts w:ascii="Consolas" w:hAnsi="Consolas"/>
          <w:noProof/>
          <w:szCs w:val="28"/>
        </w:rPr>
        <w:t xml:space="preserve"> </w:t>
      </w:r>
      <w:r w:rsidRPr="000D6EF2">
        <w:rPr>
          <w:rFonts w:ascii="Consolas" w:hAnsi="Consolas"/>
          <w:noProof/>
          <w:szCs w:val="28"/>
          <w:lang w:val="en-US"/>
        </w:rPr>
        <w:t>h</w:t>
      </w:r>
      <w:r w:rsidRPr="00F568E3">
        <w:rPr>
          <w:rFonts w:ascii="Consolas" w:hAnsi="Consolas"/>
          <w:noProof/>
          <w:szCs w:val="28"/>
        </w:rPr>
        <w:t>_</w:t>
      </w:r>
      <w:r w:rsidRPr="000D6EF2">
        <w:rPr>
          <w:rFonts w:ascii="Consolas" w:hAnsi="Consolas"/>
          <w:noProof/>
          <w:szCs w:val="28"/>
          <w:lang w:val="en-US"/>
        </w:rPr>
        <w:t>norm</w:t>
      </w:r>
    </w:p>
    <w:p w14:paraId="1C0A2AA8" w14:textId="26AC5F41" w:rsidR="000E50BE" w:rsidRDefault="00EE6BE7" w:rsidP="00EE6BE7">
      <w:pPr>
        <w:ind w:firstLine="0"/>
        <w:rPr>
          <w:noProof/>
        </w:rPr>
      </w:pPr>
      <w:r>
        <w:rPr>
          <w:noProof/>
          <w:szCs w:val="28"/>
        </w:rPr>
        <w:t>г</w:t>
      </w:r>
      <w:r w:rsidR="000E50BE">
        <w:rPr>
          <w:noProof/>
          <w:szCs w:val="28"/>
        </w:rPr>
        <w:t xml:space="preserve">де </w:t>
      </w:r>
      <w:r w:rsidR="000E50BE">
        <w:rPr>
          <w:noProof/>
          <w:szCs w:val="28"/>
          <w:lang w:val="en-US"/>
        </w:rPr>
        <w:t>class</w:t>
      </w:r>
      <w:r w:rsidR="000E50BE" w:rsidRPr="00165969">
        <w:rPr>
          <w:noProof/>
          <w:szCs w:val="28"/>
        </w:rPr>
        <w:t xml:space="preserve"> – </w:t>
      </w:r>
      <w:r w:rsidR="000E50BE">
        <w:rPr>
          <w:noProof/>
          <w:szCs w:val="28"/>
        </w:rPr>
        <w:t xml:space="preserve">это класс объекта закодированный от 0 до </w:t>
      </w:r>
      <w:r w:rsidR="000E50BE" w:rsidRPr="006E120B">
        <w:rPr>
          <w:noProof/>
          <w:szCs w:val="28"/>
        </w:rPr>
        <w:t>4</w:t>
      </w:r>
      <w:r w:rsidR="000E50BE">
        <w:rPr>
          <w:noProof/>
          <w:szCs w:val="28"/>
        </w:rPr>
        <w:t xml:space="preserve">, </w:t>
      </w:r>
      <w:r w:rsidR="000E50BE" w:rsidRPr="000D6EF2">
        <w:rPr>
          <w:rFonts w:ascii="Consolas" w:hAnsi="Consolas"/>
          <w:noProof/>
          <w:szCs w:val="28"/>
          <w:lang w:val="en-US"/>
        </w:rPr>
        <w:t>x</w:t>
      </w:r>
      <w:r w:rsidR="000E50BE" w:rsidRPr="005C36E3">
        <w:rPr>
          <w:rFonts w:ascii="Consolas" w:hAnsi="Consolas"/>
          <w:noProof/>
          <w:szCs w:val="28"/>
        </w:rPr>
        <w:t>_</w:t>
      </w:r>
      <w:r w:rsidR="000E50BE" w:rsidRPr="000D6EF2">
        <w:rPr>
          <w:rFonts w:ascii="Consolas" w:hAnsi="Consolas"/>
          <w:noProof/>
          <w:szCs w:val="28"/>
          <w:lang w:val="en-US"/>
        </w:rPr>
        <w:t>c</w:t>
      </w:r>
      <w:r w:rsidR="000E50BE">
        <w:rPr>
          <w:rFonts w:ascii="Consolas" w:hAnsi="Consolas"/>
          <w:noProof/>
          <w:szCs w:val="28"/>
          <w:lang w:val="en-US"/>
        </w:rPr>
        <w:t>e</w:t>
      </w:r>
      <w:r w:rsidR="000E50BE" w:rsidRPr="000D6EF2">
        <w:rPr>
          <w:rFonts w:ascii="Consolas" w:hAnsi="Consolas"/>
          <w:noProof/>
          <w:szCs w:val="28"/>
          <w:lang w:val="en-US"/>
        </w:rPr>
        <w:t>nter</w:t>
      </w:r>
      <w:r w:rsidR="000E50BE" w:rsidRPr="005C36E3">
        <w:rPr>
          <w:rFonts w:ascii="Consolas" w:hAnsi="Consolas"/>
          <w:noProof/>
          <w:szCs w:val="28"/>
        </w:rPr>
        <w:t>_</w:t>
      </w:r>
      <w:r w:rsidR="000E50BE" w:rsidRPr="000D6EF2">
        <w:rPr>
          <w:rFonts w:ascii="Consolas" w:hAnsi="Consolas"/>
          <w:noProof/>
          <w:szCs w:val="28"/>
          <w:lang w:val="en-US"/>
        </w:rPr>
        <w:t>norm</w:t>
      </w:r>
      <w:r w:rsidR="000E50BE" w:rsidRPr="005C36E3">
        <w:rPr>
          <w:rFonts w:ascii="Consolas" w:hAnsi="Consolas"/>
          <w:noProof/>
          <w:szCs w:val="28"/>
        </w:rPr>
        <w:t xml:space="preserve"> </w:t>
      </w:r>
      <w:r w:rsidR="000E50BE">
        <w:rPr>
          <w:rFonts w:ascii="Consolas" w:hAnsi="Consolas"/>
          <w:noProof/>
          <w:szCs w:val="28"/>
        </w:rPr>
        <w:t>и</w:t>
      </w:r>
      <w:r w:rsidR="000E50BE" w:rsidRPr="005C36E3">
        <w:rPr>
          <w:rFonts w:ascii="Consolas" w:hAnsi="Consolas"/>
          <w:noProof/>
          <w:szCs w:val="28"/>
        </w:rPr>
        <w:t xml:space="preserve"> </w:t>
      </w:r>
      <w:r w:rsidR="000E50BE" w:rsidRPr="000D6EF2">
        <w:rPr>
          <w:rFonts w:ascii="Consolas" w:hAnsi="Consolas"/>
          <w:noProof/>
          <w:szCs w:val="28"/>
          <w:lang w:val="en-US"/>
        </w:rPr>
        <w:t>y</w:t>
      </w:r>
      <w:r w:rsidR="000E50BE" w:rsidRPr="005C36E3">
        <w:rPr>
          <w:rFonts w:ascii="Consolas" w:hAnsi="Consolas"/>
          <w:noProof/>
          <w:szCs w:val="28"/>
        </w:rPr>
        <w:t>_</w:t>
      </w:r>
      <w:r w:rsidR="000E50BE" w:rsidRPr="000D6EF2">
        <w:rPr>
          <w:rFonts w:ascii="Consolas" w:hAnsi="Consolas"/>
          <w:noProof/>
          <w:szCs w:val="28"/>
          <w:lang w:val="en-US"/>
        </w:rPr>
        <w:t>center</w:t>
      </w:r>
      <w:r w:rsidR="000E50BE" w:rsidRPr="005C36E3">
        <w:rPr>
          <w:rFonts w:ascii="Consolas" w:hAnsi="Consolas"/>
          <w:noProof/>
          <w:szCs w:val="28"/>
        </w:rPr>
        <w:t>_</w:t>
      </w:r>
      <w:r w:rsidR="000E50BE" w:rsidRPr="000D6EF2">
        <w:rPr>
          <w:rFonts w:ascii="Consolas" w:hAnsi="Consolas"/>
          <w:noProof/>
          <w:szCs w:val="28"/>
          <w:lang w:val="en-US"/>
        </w:rPr>
        <w:t>norm</w:t>
      </w:r>
      <w:r w:rsidR="000E50BE">
        <w:rPr>
          <w:rFonts w:ascii="Consolas" w:hAnsi="Consolas"/>
          <w:noProof/>
          <w:szCs w:val="28"/>
        </w:rPr>
        <w:t xml:space="preserve"> </w:t>
      </w:r>
      <w:r w:rsidR="000E50BE">
        <w:rPr>
          <w:noProof/>
          <w:szCs w:val="28"/>
        </w:rPr>
        <w:t xml:space="preserve">координаты центра объекта отнормированные относительно размера изображения, а </w:t>
      </w:r>
      <w:r w:rsidR="000E50BE" w:rsidRPr="000D6EF2">
        <w:rPr>
          <w:rFonts w:ascii="Consolas" w:hAnsi="Consolas"/>
          <w:noProof/>
          <w:szCs w:val="28"/>
          <w:lang w:val="en-US"/>
        </w:rPr>
        <w:t>w</w:t>
      </w:r>
      <w:r w:rsidR="000E50BE" w:rsidRPr="00403238">
        <w:rPr>
          <w:rFonts w:ascii="Consolas" w:hAnsi="Consolas"/>
          <w:noProof/>
          <w:szCs w:val="28"/>
        </w:rPr>
        <w:t>_</w:t>
      </w:r>
      <w:r w:rsidR="000E50BE" w:rsidRPr="000D6EF2">
        <w:rPr>
          <w:rFonts w:ascii="Consolas" w:hAnsi="Consolas"/>
          <w:noProof/>
          <w:szCs w:val="28"/>
          <w:lang w:val="en-US"/>
        </w:rPr>
        <w:t>norm</w:t>
      </w:r>
      <w:r w:rsidR="000E50BE">
        <w:rPr>
          <w:rFonts w:ascii="Consolas" w:hAnsi="Consolas"/>
          <w:noProof/>
          <w:szCs w:val="28"/>
        </w:rPr>
        <w:t xml:space="preserve"> и </w:t>
      </w:r>
      <w:r w:rsidR="000E50BE" w:rsidRPr="000D6EF2">
        <w:rPr>
          <w:rFonts w:ascii="Consolas" w:hAnsi="Consolas"/>
          <w:noProof/>
          <w:szCs w:val="28"/>
          <w:lang w:val="en-US"/>
        </w:rPr>
        <w:t>h</w:t>
      </w:r>
      <w:r w:rsidR="000E50BE" w:rsidRPr="00403238">
        <w:rPr>
          <w:rFonts w:ascii="Consolas" w:hAnsi="Consolas"/>
          <w:noProof/>
          <w:szCs w:val="28"/>
        </w:rPr>
        <w:t>_</w:t>
      </w:r>
      <w:r w:rsidR="000E50BE" w:rsidRPr="000D6EF2">
        <w:rPr>
          <w:rFonts w:ascii="Consolas" w:hAnsi="Consolas"/>
          <w:noProof/>
          <w:szCs w:val="28"/>
          <w:lang w:val="en-US"/>
        </w:rPr>
        <w:t>norm</w:t>
      </w:r>
      <w:r w:rsidR="000E50BE">
        <w:rPr>
          <w:rFonts w:ascii="Consolas" w:hAnsi="Consolas"/>
          <w:noProof/>
          <w:szCs w:val="28"/>
        </w:rPr>
        <w:t xml:space="preserve"> </w:t>
      </w:r>
      <w:r w:rsidR="000E50BE" w:rsidRPr="008E10EE">
        <w:rPr>
          <w:noProof/>
          <w:szCs w:val="28"/>
        </w:rPr>
        <w:t>ширина и высота объекта</w:t>
      </w:r>
      <w:r w:rsidR="000E50BE">
        <w:rPr>
          <w:noProof/>
          <w:szCs w:val="28"/>
        </w:rPr>
        <w:t xml:space="preserve"> на изображении</w:t>
      </w:r>
      <w:r w:rsidR="000E50BE" w:rsidRPr="008E10EE">
        <w:rPr>
          <w:noProof/>
          <w:szCs w:val="28"/>
        </w:rPr>
        <w:t xml:space="preserve"> соотвественно.</w:t>
      </w:r>
      <w:r w:rsidR="000E50BE" w:rsidRPr="003A0A8A">
        <w:rPr>
          <w:noProof/>
        </w:rPr>
        <w:t xml:space="preserve"> </w:t>
      </w:r>
      <w:r w:rsidR="00900477" w:rsidRPr="00EE6BE7">
        <w:rPr>
          <w:noProof/>
        </w:rPr>
        <w:t>П</w:t>
      </w:r>
      <w:r>
        <w:rPr>
          <w:noProof/>
        </w:rPr>
        <w:t>ример</w:t>
      </w:r>
      <w:r w:rsidR="00900477">
        <w:rPr>
          <w:noProof/>
        </w:rPr>
        <w:t xml:space="preserve"> файла</w:t>
      </w:r>
      <w:r w:rsidR="00756F47">
        <w:rPr>
          <w:noProof/>
        </w:rPr>
        <w:t xml:space="preserve"> с разметкой</w:t>
      </w:r>
      <w:r w:rsidR="00900477">
        <w:rPr>
          <w:noProof/>
        </w:rPr>
        <w:t xml:space="preserve"> приведен на рисунке </w:t>
      </w:r>
      <w:r w:rsidR="006E4AA4">
        <w:rPr>
          <w:noProof/>
        </w:rPr>
        <w:t>9</w:t>
      </w:r>
      <w:r w:rsidR="00900477">
        <w:rPr>
          <w:noProof/>
        </w:rPr>
        <w:t>.</w:t>
      </w:r>
    </w:p>
    <w:p w14:paraId="4D1340ED" w14:textId="77777777" w:rsidR="000E50BE" w:rsidRPr="008B3A55" w:rsidRDefault="000E50BE" w:rsidP="000E50BE">
      <w:pPr>
        <w:spacing w:line="240" w:lineRule="auto"/>
        <w:ind w:firstLine="708"/>
        <w:rPr>
          <w:noProof/>
        </w:rPr>
      </w:pPr>
    </w:p>
    <w:p w14:paraId="76AEB264" w14:textId="77777777" w:rsidR="000E50BE" w:rsidRDefault="000E50BE" w:rsidP="000E50BE">
      <w:pPr>
        <w:keepNext/>
        <w:ind w:firstLine="708"/>
        <w:jc w:val="center"/>
      </w:pPr>
      <w:r w:rsidRPr="0087630C">
        <w:rPr>
          <w:noProof/>
        </w:rPr>
        <w:drawing>
          <wp:inline distT="0" distB="0" distL="0" distR="0" wp14:anchorId="0A1802F4" wp14:editId="5636127F">
            <wp:extent cx="5156878" cy="1809750"/>
            <wp:effectExtent l="0" t="0" r="5715" b="0"/>
            <wp:docPr id="68453311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3311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3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512" cy="181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8E8E" w14:textId="384A363F" w:rsidR="000E50BE" w:rsidRPr="001817D2" w:rsidRDefault="000E50BE" w:rsidP="000E50BE">
      <w:pPr>
        <w:pStyle w:val="af9"/>
      </w:pPr>
      <w:r w:rsidRPr="003A0A8A"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9</w:t>
      </w:r>
      <w:r w:rsidR="00F54EEB">
        <w:rPr>
          <w:noProof/>
        </w:rPr>
        <w:fldChar w:fldCharType="end"/>
      </w:r>
      <w:r w:rsidRPr="003A0A8A">
        <w:t xml:space="preserve"> – Пример файла с разметкой</w:t>
      </w:r>
    </w:p>
    <w:p w14:paraId="0EAFAA8A" w14:textId="0D42B21A" w:rsidR="000E50BE" w:rsidRDefault="000E50BE" w:rsidP="000E50BE">
      <w:pPr>
        <w:ind w:firstLine="708"/>
        <w:rPr>
          <w:noProof/>
          <w:szCs w:val="28"/>
        </w:rPr>
      </w:pPr>
      <w:r>
        <w:rPr>
          <w:noProof/>
          <w:szCs w:val="28"/>
        </w:rPr>
        <w:t>Ниже</w:t>
      </w:r>
      <w:r w:rsidR="006E4AA4">
        <w:rPr>
          <w:noProof/>
          <w:szCs w:val="28"/>
        </w:rPr>
        <w:t>, на рисунке 10,</w:t>
      </w:r>
      <w:r>
        <w:rPr>
          <w:noProof/>
          <w:szCs w:val="28"/>
        </w:rPr>
        <w:t xml:space="preserve"> приведена гистограмма распределения объектов по классам.</w:t>
      </w:r>
    </w:p>
    <w:p w14:paraId="042E3884" w14:textId="7BE18ED6" w:rsidR="000E50BE" w:rsidRDefault="00900477" w:rsidP="000E50BE">
      <w:pPr>
        <w:keepNext/>
        <w:jc w:val="center"/>
      </w:pPr>
      <w:r w:rsidRPr="00900477">
        <w:rPr>
          <w:noProof/>
        </w:rPr>
        <w:lastRenderedPageBreak/>
        <w:drawing>
          <wp:inline distT="0" distB="0" distL="0" distR="0" wp14:anchorId="1731B536" wp14:editId="690189B1">
            <wp:extent cx="2830324" cy="2965781"/>
            <wp:effectExtent l="0" t="0" r="8255" b="6350"/>
            <wp:docPr id="14" name="Рисунок 13" descr="Изображение выглядит как текст, снимок экрана, диаграмма, Шриф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79CDA2E2-05C0-1C1E-7A95-4ED3514ABF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 descr="Изображение выглядит как текст, снимок экрана, диаграмма, Шриф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79CDA2E2-05C0-1C1E-7A95-4ED3514ABF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0324" cy="296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E542" w14:textId="3ED44C71" w:rsidR="000E50BE" w:rsidRDefault="000E50BE" w:rsidP="000E50BE">
      <w:pPr>
        <w:pStyle w:val="af9"/>
        <w:rPr>
          <w:noProof/>
        </w:rPr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10</w:t>
      </w:r>
      <w:r w:rsidR="00F54EEB">
        <w:rPr>
          <w:noProof/>
        </w:rPr>
        <w:fldChar w:fldCharType="end"/>
      </w:r>
      <w:r>
        <w:t xml:space="preserve"> </w:t>
      </w:r>
      <w:r w:rsidR="00EE6BE7" w:rsidRPr="00EE6BE7">
        <w:t>–</w:t>
      </w:r>
      <w:r>
        <w:t xml:space="preserve"> </w:t>
      </w:r>
      <w:r w:rsidRPr="008E144B">
        <w:rPr>
          <w:noProof/>
        </w:rPr>
        <w:t>Гистограмма распределения объектов по классам</w:t>
      </w:r>
    </w:p>
    <w:p w14:paraId="00565AAF" w14:textId="0181312F" w:rsidR="00692F75" w:rsidRDefault="00D64DF3" w:rsidP="00E051F2">
      <w:r>
        <w:t xml:space="preserve">По данной гистограмме явно прослеживается преобладание классов: автомобили и пешеходы. </w:t>
      </w:r>
      <w:r w:rsidR="00785245">
        <w:t>Это соответствует реальной картине дифференциации объектов по классам на данном перекрестке, в силу особенностей его положения</w:t>
      </w:r>
      <w:r w:rsidR="00672C20">
        <w:t xml:space="preserve"> –</w:t>
      </w:r>
      <w:r w:rsidR="00785245">
        <w:t xml:space="preserve"> он находится в центре города.</w:t>
      </w:r>
    </w:p>
    <w:p w14:paraId="7DE7D459" w14:textId="77777777" w:rsidR="00E051F2" w:rsidRPr="00D64DF3" w:rsidRDefault="00E051F2" w:rsidP="00E051F2"/>
    <w:p w14:paraId="1625D8EC" w14:textId="61B769E1" w:rsidR="00D64DF3" w:rsidRPr="00D64DF3" w:rsidRDefault="00D64DF3" w:rsidP="00D64DF3">
      <w:pPr>
        <w:pStyle w:val="2"/>
      </w:pPr>
      <w:bookmarkStart w:id="20" w:name="_Toc138721788"/>
      <w:r w:rsidRPr="00D64DF3">
        <w:t xml:space="preserve">1.4 </w:t>
      </w:r>
      <w:r>
        <w:t xml:space="preserve">Результаты обучения нейронной сети </w:t>
      </w:r>
      <w:r>
        <w:rPr>
          <w:lang w:val="en-US"/>
        </w:rPr>
        <w:t>YOLOv</w:t>
      </w:r>
      <w:r w:rsidRPr="00D64DF3">
        <w:t>5</w:t>
      </w:r>
      <w:bookmarkEnd w:id="20"/>
    </w:p>
    <w:p w14:paraId="1BCE823D" w14:textId="60568369" w:rsidR="00D64DF3" w:rsidRPr="00163044" w:rsidRDefault="00D64DF3" w:rsidP="00D64DF3">
      <w:pPr>
        <w:ind w:firstLine="708"/>
        <w:rPr>
          <w:noProof/>
          <w:szCs w:val="28"/>
        </w:rPr>
      </w:pPr>
      <w:r w:rsidRPr="0098601A">
        <w:rPr>
          <w:noProof/>
          <w:szCs w:val="28"/>
        </w:rPr>
        <w:t xml:space="preserve">Была обучена нейросеть </w:t>
      </w:r>
      <w:r w:rsidRPr="0098601A">
        <w:rPr>
          <w:noProof/>
          <w:szCs w:val="28"/>
          <w:lang w:val="en-US"/>
        </w:rPr>
        <w:t>YOLOv</w:t>
      </w:r>
      <w:r w:rsidRPr="0098601A">
        <w:rPr>
          <w:noProof/>
          <w:szCs w:val="28"/>
        </w:rPr>
        <w:t xml:space="preserve">5 на видеокарте </w:t>
      </w:r>
      <w:r>
        <w:rPr>
          <w:noProof/>
          <w:szCs w:val="28"/>
          <w:lang w:val="en-US"/>
        </w:rPr>
        <w:t>GTX</w:t>
      </w:r>
      <w:r w:rsidRPr="00D64DF3">
        <w:rPr>
          <w:noProof/>
          <w:szCs w:val="28"/>
        </w:rPr>
        <w:t xml:space="preserve"> 1080 </w:t>
      </w:r>
      <w:r>
        <w:rPr>
          <w:noProof/>
          <w:szCs w:val="28"/>
          <w:lang w:val="en-US"/>
        </w:rPr>
        <w:t>Ti</w:t>
      </w:r>
      <w:r w:rsidRPr="00D64DF3">
        <w:rPr>
          <w:noProof/>
          <w:szCs w:val="28"/>
        </w:rPr>
        <w:t xml:space="preserve"> </w:t>
      </w:r>
      <w:r>
        <w:rPr>
          <w:noProof/>
          <w:szCs w:val="28"/>
        </w:rPr>
        <w:t>с порогов</w:t>
      </w:r>
      <w:r w:rsidR="00F778B9">
        <w:rPr>
          <w:noProof/>
          <w:szCs w:val="28"/>
        </w:rPr>
        <w:t>ы</w:t>
      </w:r>
      <w:r>
        <w:rPr>
          <w:noProof/>
          <w:szCs w:val="28"/>
        </w:rPr>
        <w:t xml:space="preserve">м значением </w:t>
      </w:r>
      <w:r>
        <w:rPr>
          <w:noProof/>
          <w:szCs w:val="28"/>
          <w:lang w:val="en-US"/>
        </w:rPr>
        <w:t>IoU</w:t>
      </w:r>
      <w:r w:rsidRPr="00F30A26">
        <w:rPr>
          <w:noProof/>
          <w:szCs w:val="28"/>
        </w:rPr>
        <w:t xml:space="preserve"> </w:t>
      </w:r>
      <w:r w:rsidR="005D35F8">
        <w:t>–</w:t>
      </w:r>
      <w:r w:rsidRPr="00F30A26">
        <w:rPr>
          <w:noProof/>
          <w:szCs w:val="28"/>
        </w:rPr>
        <w:t xml:space="preserve"> 0.</w:t>
      </w:r>
      <w:r w:rsidRPr="00B06632">
        <w:rPr>
          <w:noProof/>
          <w:szCs w:val="28"/>
        </w:rPr>
        <w:t>5</w:t>
      </w:r>
      <w:r w:rsidRPr="00F30A26">
        <w:rPr>
          <w:noProof/>
          <w:szCs w:val="28"/>
        </w:rPr>
        <w:t xml:space="preserve">, </w:t>
      </w:r>
      <w:r>
        <w:rPr>
          <w:noProof/>
          <w:szCs w:val="28"/>
        </w:rPr>
        <w:t xml:space="preserve">сжатием изображений до </w:t>
      </w:r>
      <w:r w:rsidRPr="005C5DFC">
        <w:rPr>
          <w:noProof/>
          <w:szCs w:val="28"/>
        </w:rPr>
        <w:t>960</w:t>
      </w:r>
      <w:r>
        <w:rPr>
          <w:noProof/>
          <w:szCs w:val="28"/>
          <w:lang w:val="en-US"/>
        </w:rPr>
        <w:t>x</w:t>
      </w:r>
      <w:r w:rsidRPr="005C5DFC">
        <w:rPr>
          <w:noProof/>
          <w:szCs w:val="28"/>
        </w:rPr>
        <w:t>960</w:t>
      </w:r>
      <w:r w:rsidR="00672C20" w:rsidRPr="00672C20">
        <w:rPr>
          <w:noProof/>
          <w:szCs w:val="28"/>
        </w:rPr>
        <w:t xml:space="preserve">, </w:t>
      </w:r>
      <w:r w:rsidR="00672C20">
        <w:rPr>
          <w:noProof/>
          <w:szCs w:val="28"/>
        </w:rPr>
        <w:t>скоростью обучения</w:t>
      </w:r>
      <w:r w:rsidR="005D35F8">
        <w:rPr>
          <w:noProof/>
          <w:szCs w:val="28"/>
        </w:rPr>
        <w:t> </w:t>
      </w:r>
      <w:r w:rsidR="007A30D7">
        <w:rPr>
          <w:noProof/>
          <w:szCs w:val="28"/>
        </w:rPr>
        <w:t>(</w:t>
      </w:r>
      <w:r w:rsidR="007A30D7">
        <w:rPr>
          <w:noProof/>
          <w:szCs w:val="28"/>
          <w:lang w:val="en-US"/>
        </w:rPr>
        <w:t>lr</w:t>
      </w:r>
      <w:r w:rsidR="007A30D7">
        <w:rPr>
          <w:noProof/>
          <w:szCs w:val="28"/>
        </w:rPr>
        <w:t>)</w:t>
      </w:r>
      <w:r w:rsidR="005D35F8">
        <w:rPr>
          <w:noProof/>
          <w:szCs w:val="28"/>
        </w:rPr>
        <w:t> </w:t>
      </w:r>
      <w:r w:rsidR="005D35F8">
        <w:t>– </w:t>
      </w:r>
      <w:r w:rsidRPr="007A30D7">
        <w:rPr>
          <w:noProof/>
          <w:szCs w:val="28"/>
        </w:rPr>
        <w:t>0.</w:t>
      </w:r>
      <w:r w:rsidR="00672C20" w:rsidRPr="007A30D7">
        <w:rPr>
          <w:noProof/>
          <w:szCs w:val="28"/>
        </w:rPr>
        <w:t>0</w:t>
      </w:r>
      <w:r w:rsidRPr="007A30D7">
        <w:rPr>
          <w:noProof/>
          <w:szCs w:val="28"/>
        </w:rPr>
        <w:t>01</w:t>
      </w:r>
      <w:r w:rsidR="00672C20">
        <w:rPr>
          <w:noProof/>
          <w:szCs w:val="28"/>
        </w:rPr>
        <w:t>, количеством эпох</w:t>
      </w:r>
      <w:r w:rsidR="005D35F8">
        <w:rPr>
          <w:noProof/>
          <w:szCs w:val="28"/>
        </w:rPr>
        <w:t xml:space="preserve"> </w:t>
      </w:r>
      <w:r w:rsidR="005D35F8">
        <w:t>–</w:t>
      </w:r>
      <w:r w:rsidR="00672C20">
        <w:rPr>
          <w:noProof/>
          <w:szCs w:val="28"/>
        </w:rPr>
        <w:t xml:space="preserve"> 100</w:t>
      </w:r>
      <w:r w:rsidRPr="000C574D">
        <w:rPr>
          <w:noProof/>
          <w:szCs w:val="28"/>
        </w:rPr>
        <w:t>.</w:t>
      </w:r>
      <w:r w:rsidR="007A30D7">
        <w:rPr>
          <w:noProof/>
          <w:szCs w:val="28"/>
        </w:rPr>
        <w:t xml:space="preserve"> В</w:t>
      </w:r>
      <w:r>
        <w:rPr>
          <w:noProof/>
          <w:szCs w:val="28"/>
        </w:rPr>
        <w:t xml:space="preserve"> обучающей выборке содер</w:t>
      </w:r>
      <w:r w:rsidR="007A30D7">
        <w:rPr>
          <w:noProof/>
          <w:szCs w:val="28"/>
        </w:rPr>
        <w:t>жится</w:t>
      </w:r>
      <w:r>
        <w:rPr>
          <w:noProof/>
          <w:szCs w:val="28"/>
        </w:rPr>
        <w:t xml:space="preserve"> </w:t>
      </w:r>
      <w:r w:rsidR="00672C20">
        <w:rPr>
          <w:noProof/>
          <w:szCs w:val="28"/>
        </w:rPr>
        <w:t>2</w:t>
      </w:r>
      <w:r>
        <w:rPr>
          <w:noProof/>
          <w:szCs w:val="28"/>
        </w:rPr>
        <w:t>3</w:t>
      </w:r>
      <w:r w:rsidR="00672C20">
        <w:rPr>
          <w:noProof/>
          <w:szCs w:val="28"/>
        </w:rPr>
        <w:t>96</w:t>
      </w:r>
      <w:r>
        <w:rPr>
          <w:noProof/>
          <w:szCs w:val="28"/>
        </w:rPr>
        <w:t xml:space="preserve"> изображаний, а в валидационной </w:t>
      </w:r>
      <w:r w:rsidR="00672C20">
        <w:rPr>
          <w:noProof/>
          <w:szCs w:val="28"/>
        </w:rPr>
        <w:t>346</w:t>
      </w:r>
      <w:r>
        <w:rPr>
          <w:noProof/>
          <w:szCs w:val="28"/>
        </w:rPr>
        <w:t xml:space="preserve"> изображени</w:t>
      </w:r>
      <w:r w:rsidR="00672C20">
        <w:rPr>
          <w:noProof/>
          <w:szCs w:val="28"/>
        </w:rPr>
        <w:t>й</w:t>
      </w:r>
      <w:r>
        <w:rPr>
          <w:noProof/>
          <w:szCs w:val="28"/>
        </w:rPr>
        <w:t xml:space="preserve"> с разметками. </w:t>
      </w:r>
      <w:r w:rsidRPr="00E94343">
        <w:rPr>
          <w:noProof/>
          <w:szCs w:val="28"/>
        </w:rPr>
        <w:t xml:space="preserve">Обучение нейронной сети производилось с </w:t>
      </w:r>
      <w:r w:rsidR="007A30D7">
        <w:rPr>
          <w:noProof/>
          <w:szCs w:val="28"/>
        </w:rPr>
        <w:t>использованием</w:t>
      </w:r>
      <w:r w:rsidRPr="00E94343">
        <w:rPr>
          <w:noProof/>
          <w:szCs w:val="28"/>
        </w:rPr>
        <w:t xml:space="preserve"> предобученных весов, которые были </w:t>
      </w:r>
      <w:r>
        <w:rPr>
          <w:noProof/>
          <w:szCs w:val="28"/>
        </w:rPr>
        <w:t xml:space="preserve">получены из репозетория </w:t>
      </w:r>
      <w:r>
        <w:rPr>
          <w:noProof/>
          <w:szCs w:val="28"/>
          <w:lang w:val="en-US"/>
        </w:rPr>
        <w:t>Ultralytics</w:t>
      </w:r>
      <w:r w:rsidRPr="00E94343">
        <w:rPr>
          <w:noProof/>
          <w:szCs w:val="28"/>
        </w:rPr>
        <w:t>/</w:t>
      </w:r>
      <w:r>
        <w:rPr>
          <w:noProof/>
          <w:szCs w:val="28"/>
          <w:lang w:val="en-US"/>
        </w:rPr>
        <w:t>yolov</w:t>
      </w:r>
      <w:r w:rsidRPr="00E94343">
        <w:rPr>
          <w:noProof/>
          <w:szCs w:val="28"/>
        </w:rPr>
        <w:t>5</w:t>
      </w:r>
      <w:r w:rsidRPr="002F7BE2">
        <w:rPr>
          <w:noProof/>
          <w:szCs w:val="28"/>
        </w:rPr>
        <w:t xml:space="preserve"> </w:t>
      </w:r>
      <w:r w:rsidRPr="00163044">
        <w:rPr>
          <w:noProof/>
          <w:szCs w:val="28"/>
        </w:rPr>
        <w:t>[</w:t>
      </w:r>
      <w:r w:rsidR="00FC4B7A">
        <w:rPr>
          <w:noProof/>
          <w:szCs w:val="28"/>
        </w:rPr>
        <w:fldChar w:fldCharType="begin"/>
      </w:r>
      <w:r w:rsidR="00FC4B7A">
        <w:rPr>
          <w:noProof/>
          <w:szCs w:val="28"/>
        </w:rPr>
        <w:instrText xml:space="preserve"> REF _Ref138373622 \r \h </w:instrText>
      </w:r>
      <w:r w:rsidR="00FC4B7A">
        <w:rPr>
          <w:noProof/>
          <w:szCs w:val="28"/>
        </w:rPr>
      </w:r>
      <w:r w:rsidR="00FC4B7A">
        <w:rPr>
          <w:noProof/>
          <w:szCs w:val="28"/>
        </w:rPr>
        <w:fldChar w:fldCharType="separate"/>
      </w:r>
      <w:r w:rsidR="00FC4B7A">
        <w:rPr>
          <w:noProof/>
          <w:szCs w:val="28"/>
        </w:rPr>
        <w:t>3</w:t>
      </w:r>
      <w:r w:rsidR="00FC4B7A">
        <w:rPr>
          <w:noProof/>
          <w:szCs w:val="28"/>
        </w:rPr>
        <w:fldChar w:fldCharType="end"/>
      </w:r>
      <w:r w:rsidRPr="00163044">
        <w:rPr>
          <w:noProof/>
          <w:szCs w:val="28"/>
        </w:rPr>
        <w:t>].</w:t>
      </w:r>
      <w:r w:rsidR="00BB2EB1">
        <w:rPr>
          <w:noProof/>
          <w:szCs w:val="28"/>
        </w:rPr>
        <w:t xml:space="preserve"> Процесс обучения занял 113 минут.</w:t>
      </w:r>
    </w:p>
    <w:p w14:paraId="5C671AC7" w14:textId="2B319E77" w:rsidR="00D64DF3" w:rsidRPr="00D64DF3" w:rsidRDefault="00D64DF3" w:rsidP="00D64DF3">
      <w:pPr>
        <w:ind w:firstLine="708"/>
        <w:rPr>
          <w:noProof/>
          <w:szCs w:val="28"/>
        </w:rPr>
      </w:pPr>
      <w:r>
        <w:rPr>
          <w:noProof/>
          <w:szCs w:val="28"/>
        </w:rPr>
        <w:t xml:space="preserve"> Для </w:t>
      </w:r>
      <w:r w:rsidRPr="007A30D7">
        <w:rPr>
          <w:noProof/>
          <w:szCs w:val="28"/>
        </w:rPr>
        <w:t>определ</w:t>
      </w:r>
      <w:r w:rsidR="007A30D7" w:rsidRPr="007A30D7">
        <w:rPr>
          <w:noProof/>
          <w:szCs w:val="28"/>
        </w:rPr>
        <w:t>е</w:t>
      </w:r>
      <w:r w:rsidRPr="007A30D7">
        <w:rPr>
          <w:noProof/>
          <w:szCs w:val="28"/>
        </w:rPr>
        <w:t>ния</w:t>
      </w:r>
      <w:r>
        <w:rPr>
          <w:noProof/>
          <w:szCs w:val="28"/>
        </w:rPr>
        <w:t xml:space="preserve"> корректности работы нейронной сети вычисляется кривая </w:t>
      </w:r>
      <w:r>
        <w:rPr>
          <w:noProof/>
          <w:szCs w:val="28"/>
          <w:lang w:val="en-US"/>
        </w:rPr>
        <w:t>Precision</w:t>
      </w:r>
      <w:r w:rsidRPr="001D60B2">
        <w:rPr>
          <w:noProof/>
          <w:szCs w:val="28"/>
        </w:rPr>
        <w:t>-</w:t>
      </w:r>
      <w:r>
        <w:rPr>
          <w:noProof/>
          <w:szCs w:val="28"/>
          <w:lang w:val="en-US"/>
        </w:rPr>
        <w:t>Recall</w:t>
      </w:r>
      <w:r w:rsidRPr="00116E87">
        <w:rPr>
          <w:noProof/>
          <w:szCs w:val="28"/>
        </w:rPr>
        <w:t>[</w:t>
      </w:r>
      <w:r>
        <w:rPr>
          <w:noProof/>
          <w:szCs w:val="28"/>
        </w:rPr>
        <w:fldChar w:fldCharType="begin"/>
      </w:r>
      <w:r>
        <w:rPr>
          <w:noProof/>
          <w:szCs w:val="28"/>
        </w:rPr>
        <w:instrText xml:space="preserve"> REF _Ref138300426 \r \h </w:instrText>
      </w:r>
      <w:r>
        <w:rPr>
          <w:noProof/>
          <w:szCs w:val="28"/>
        </w:rPr>
      </w:r>
      <w:r>
        <w:rPr>
          <w:noProof/>
          <w:szCs w:val="28"/>
        </w:rPr>
        <w:fldChar w:fldCharType="separate"/>
      </w:r>
      <w:r>
        <w:rPr>
          <w:noProof/>
          <w:szCs w:val="28"/>
        </w:rPr>
        <w:t>8</w:t>
      </w:r>
      <w:r>
        <w:rPr>
          <w:noProof/>
          <w:szCs w:val="28"/>
        </w:rPr>
        <w:fldChar w:fldCharType="end"/>
      </w:r>
      <w:r w:rsidRPr="00116E87">
        <w:rPr>
          <w:noProof/>
          <w:szCs w:val="28"/>
        </w:rPr>
        <w:t>]</w:t>
      </w:r>
      <w:r>
        <w:rPr>
          <w:noProof/>
          <w:szCs w:val="28"/>
        </w:rPr>
        <w:t xml:space="preserve"> </w:t>
      </w:r>
      <w:r w:rsidRPr="001D60B2">
        <w:rPr>
          <w:noProof/>
          <w:szCs w:val="28"/>
        </w:rPr>
        <w:t>(</w:t>
      </w:r>
      <w:r>
        <w:rPr>
          <w:noProof/>
          <w:szCs w:val="28"/>
        </w:rPr>
        <w:t>точности-полноты</w:t>
      </w:r>
      <w:r w:rsidRPr="002F7BE2">
        <w:rPr>
          <w:noProof/>
          <w:szCs w:val="28"/>
        </w:rPr>
        <w:t>)</w:t>
      </w:r>
      <w:r w:rsidRPr="00D64DF3">
        <w:rPr>
          <w:noProof/>
          <w:szCs w:val="28"/>
        </w:rPr>
        <w:t xml:space="preserve">, </w:t>
      </w:r>
      <w:r>
        <w:rPr>
          <w:noProof/>
          <w:szCs w:val="28"/>
        </w:rPr>
        <w:t xml:space="preserve">она изображена на рисунке </w:t>
      </w:r>
      <w:r w:rsidR="006E4AA4">
        <w:rPr>
          <w:noProof/>
          <w:szCs w:val="28"/>
        </w:rPr>
        <w:t>11</w:t>
      </w:r>
      <w:r>
        <w:rPr>
          <w:noProof/>
          <w:szCs w:val="28"/>
        </w:rPr>
        <w:t>.</w:t>
      </w:r>
    </w:p>
    <w:p w14:paraId="70177149" w14:textId="77777777" w:rsidR="00D64DF3" w:rsidRDefault="00D64DF3" w:rsidP="00D64DF3">
      <w:pPr>
        <w:keepNext/>
        <w:ind w:firstLine="708"/>
        <w:jc w:val="center"/>
      </w:pPr>
      <w:r w:rsidRPr="00D64DF3">
        <w:rPr>
          <w:noProof/>
          <w:szCs w:val="28"/>
        </w:rPr>
        <w:lastRenderedPageBreak/>
        <w:drawing>
          <wp:inline distT="0" distB="0" distL="0" distR="0" wp14:anchorId="233F7620" wp14:editId="1F74E2F9">
            <wp:extent cx="5855018" cy="3903345"/>
            <wp:effectExtent l="0" t="0" r="0" b="1905"/>
            <wp:docPr id="413043164" name="Рисунок 413043164" descr="Изображение выглядит как текст, диаграмма, снимок экрана, линия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101EA63E-244F-9756-5414-0EC6853EDA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7" descr="Изображение выглядит как текст, диаграмма, снимок экрана, линия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101EA63E-244F-9756-5414-0EC6853EDA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515" cy="39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BF89" w14:textId="718558F9" w:rsidR="00D64DF3" w:rsidRPr="00D64DF3" w:rsidRDefault="00D64DF3" w:rsidP="00D64DF3">
      <w:pPr>
        <w:pStyle w:val="af9"/>
        <w:rPr>
          <w:noProof/>
          <w:szCs w:val="28"/>
        </w:rPr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11</w:t>
      </w:r>
      <w:r w:rsidR="00F54EEB">
        <w:rPr>
          <w:noProof/>
        </w:rPr>
        <w:fldChar w:fldCharType="end"/>
      </w:r>
      <w:r>
        <w:t xml:space="preserve"> – Кривая точности-полноты</w:t>
      </w:r>
    </w:p>
    <w:p w14:paraId="4C97BC51" w14:textId="042024C3" w:rsidR="00A542A6" w:rsidRDefault="00BB2EB1" w:rsidP="000E50BE">
      <w:r>
        <w:t>Был получен результат по метрике</w:t>
      </w:r>
      <w:r w:rsidRPr="00BB2EB1">
        <w:t xml:space="preserve"> </w:t>
      </w:r>
      <w:r>
        <w:rPr>
          <w:lang w:val="en-US"/>
        </w:rPr>
        <w:t>mAP</w:t>
      </w:r>
      <w:r w:rsidR="002930B3" w:rsidRPr="002930B3">
        <w:t xml:space="preserve"> </w:t>
      </w:r>
      <w:r w:rsidR="005D35F8">
        <w:t xml:space="preserve">– </w:t>
      </w:r>
      <w:r w:rsidR="002930B3">
        <w:t>0</w:t>
      </w:r>
      <w:r w:rsidR="00D14B70">
        <w:t>.</w:t>
      </w:r>
      <w:r w:rsidR="002930B3">
        <w:t xml:space="preserve">962. На рисунке 9 можно заметить, что наилучшие результаты метрики получили такие классы как </w:t>
      </w:r>
      <w:r w:rsidR="00D14B70">
        <w:t xml:space="preserve">автомобили и автобусы, имеющие одинаковый результат по метрике </w:t>
      </w:r>
      <w:r w:rsidR="00D14B70">
        <w:rPr>
          <w:lang w:val="en-US"/>
        </w:rPr>
        <w:t>mAP</w:t>
      </w:r>
      <w:r w:rsidR="00D14B70" w:rsidRPr="00D14B70">
        <w:t xml:space="preserve"> </w:t>
      </w:r>
      <w:r w:rsidR="00D14B70">
        <w:t>–</w:t>
      </w:r>
      <w:r w:rsidR="005D35F8">
        <w:t xml:space="preserve"> </w:t>
      </w:r>
      <w:r w:rsidR="00D14B70">
        <w:t>0.991</w:t>
      </w:r>
      <w:r w:rsidR="002930B3">
        <w:t xml:space="preserve">. Это можно объяснить тем, что </w:t>
      </w:r>
      <w:r w:rsidR="003C598C">
        <w:t xml:space="preserve">автомобили </w:t>
      </w:r>
      <w:r w:rsidR="005D35F8">
        <w:t xml:space="preserve">– </w:t>
      </w:r>
      <w:r w:rsidR="003C598C">
        <w:t>это</w:t>
      </w:r>
      <w:r w:rsidR="002930B3">
        <w:t xml:space="preserve"> </w:t>
      </w:r>
      <w:r w:rsidR="003C598C">
        <w:t xml:space="preserve">самый </w:t>
      </w:r>
      <w:r w:rsidR="00A542A6">
        <w:t>многочисленный</w:t>
      </w:r>
      <w:r w:rsidR="002930B3">
        <w:t xml:space="preserve"> класс</w:t>
      </w:r>
      <w:r w:rsidR="003C598C">
        <w:t xml:space="preserve"> объектов</w:t>
      </w:r>
      <w:r w:rsidR="002930B3">
        <w:t xml:space="preserve"> в наборе данных.</w:t>
      </w:r>
    </w:p>
    <w:p w14:paraId="02D8891C" w14:textId="0835C1E1" w:rsidR="000E50BE" w:rsidRDefault="00756902" w:rsidP="000E50BE">
      <w:r>
        <w:t>Несмотря на малое количество экземпляров класса «автобус»</w:t>
      </w:r>
      <w:r w:rsidR="00A542A6">
        <w:t xml:space="preserve"> </w:t>
      </w:r>
      <w:r>
        <w:t>в наборе данных</w:t>
      </w:r>
      <w:r w:rsidR="005C1331">
        <w:t xml:space="preserve">, они распознаются не хуже автомобилей. Это может быть связано с </w:t>
      </w:r>
      <w:r w:rsidR="00A542A6">
        <w:t>однотипностью автобусов, вследствие чего нейронной сети нужно меньшее количество объектов этого типа.</w:t>
      </w:r>
    </w:p>
    <w:p w14:paraId="63F15276" w14:textId="50E20305" w:rsidR="00A542A6" w:rsidRDefault="00A542A6" w:rsidP="000E50BE">
      <w:r>
        <w:t>Наихудший результат распознавания получил класс «пешеходы». Причиной плохого распознавания пешеходов является плохое качество разметки объектов данного типа в наборе данных. Пешеходы не являются приоритетным объектом в этой задаче, так как объекты этого типа являются сложно различимыми на изображениях с камеры на исследуемом перекрёстке.</w:t>
      </w:r>
      <w:r w:rsidR="00A14352">
        <w:t xml:space="preserve"> Пример плохо размеченных экземпляров класса «пешеходы» представлен на рисунке 1</w:t>
      </w:r>
      <w:r w:rsidR="006E4AA4">
        <w:t>2</w:t>
      </w:r>
      <w:r w:rsidR="00A14352">
        <w:t>.</w:t>
      </w:r>
    </w:p>
    <w:p w14:paraId="4541C83E" w14:textId="77777777" w:rsidR="00A14352" w:rsidRDefault="009925B7" w:rsidP="00A1435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3383D6" wp14:editId="183696F5">
            <wp:extent cx="5270453" cy="1247775"/>
            <wp:effectExtent l="0" t="0" r="6985" b="0"/>
            <wp:docPr id="2068508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851" cy="125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A43F7" w14:textId="2696D8E6" w:rsidR="00AB4436" w:rsidRPr="00AB4436" w:rsidRDefault="00A14352" w:rsidP="00AB4436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12</w:t>
      </w:r>
      <w:r w:rsidR="00F54EEB">
        <w:rPr>
          <w:noProof/>
        </w:rPr>
        <w:fldChar w:fldCharType="end"/>
      </w:r>
      <w:r>
        <w:t xml:space="preserve"> – Плохо размеченные пешеходы: отсутствие </w:t>
      </w:r>
      <w:r w:rsidR="00FA05C4">
        <w:t>ограничивающих</w:t>
      </w:r>
      <w:r>
        <w:t xml:space="preserve"> прямоугольников</w:t>
      </w:r>
      <w:r w:rsidR="000E03D1" w:rsidRPr="000E03D1">
        <w:t>;</w:t>
      </w:r>
      <w:r>
        <w:t xml:space="preserve"> </w:t>
      </w:r>
      <w:r w:rsidR="00FA05C4">
        <w:t>ограничивающий</w:t>
      </w:r>
      <w:r>
        <w:t xml:space="preserve"> прямоугольник, захватывающий сразу несколько людей</w:t>
      </w:r>
    </w:p>
    <w:p w14:paraId="5CB013D9" w14:textId="0FAB80DE" w:rsidR="00AB4436" w:rsidRDefault="007B672B" w:rsidP="00AB4436">
      <w:pPr>
        <w:ind w:firstLine="708"/>
        <w:rPr>
          <w:noProof/>
          <w:szCs w:val="28"/>
        </w:rPr>
      </w:pPr>
      <w:r>
        <w:rPr>
          <w:noProof/>
          <w:szCs w:val="28"/>
        </w:rPr>
        <w:t>На рисунке 1</w:t>
      </w:r>
      <w:r w:rsidR="006E4AA4">
        <w:rPr>
          <w:noProof/>
          <w:szCs w:val="28"/>
        </w:rPr>
        <w:t>3</w:t>
      </w:r>
      <w:r w:rsidR="00AB4436">
        <w:rPr>
          <w:noProof/>
          <w:szCs w:val="28"/>
        </w:rPr>
        <w:t xml:space="preserve"> приведена матрица путаницы по классам</w:t>
      </w:r>
      <w:r w:rsidR="00AB4436" w:rsidRPr="00915DEE">
        <w:rPr>
          <w:noProof/>
          <w:szCs w:val="28"/>
        </w:rPr>
        <w:t>.</w:t>
      </w:r>
    </w:p>
    <w:p w14:paraId="69F64286" w14:textId="42E70CCF" w:rsidR="00AB4436" w:rsidRDefault="001B1789" w:rsidP="00AB443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01B140CE" wp14:editId="51F8A67F">
            <wp:extent cx="5775587" cy="4333875"/>
            <wp:effectExtent l="0" t="0" r="0" b="0"/>
            <wp:docPr id="12086532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636" cy="433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EE97" w14:textId="44F2FB71" w:rsidR="00AB4436" w:rsidRDefault="00AB4436" w:rsidP="00AB4436">
      <w:pPr>
        <w:pStyle w:val="af9"/>
        <w:rPr>
          <w:noProof/>
        </w:rPr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13</w:t>
      </w:r>
      <w:r w:rsidR="00F54EEB">
        <w:rPr>
          <w:noProof/>
        </w:rPr>
        <w:fldChar w:fldCharType="end"/>
      </w:r>
      <w:r>
        <w:rPr>
          <w:noProof/>
        </w:rPr>
        <w:t xml:space="preserve"> </w:t>
      </w:r>
      <w:r w:rsidR="00EE6BE7" w:rsidRPr="00EE6BE7">
        <w:rPr>
          <w:noProof/>
        </w:rPr>
        <w:t>–</w:t>
      </w:r>
      <w:r>
        <w:rPr>
          <w:noProof/>
        </w:rPr>
        <w:t xml:space="preserve"> </w:t>
      </w:r>
      <w:r w:rsidRPr="004E0A0B">
        <w:rPr>
          <w:noProof/>
        </w:rPr>
        <w:t>Матрица путаницы для каждого класса</w:t>
      </w:r>
    </w:p>
    <w:p w14:paraId="1967DD84" w14:textId="1D3905E0" w:rsidR="00AB4436" w:rsidRDefault="00AB4436" w:rsidP="00AB4436">
      <w:pPr>
        <w:rPr>
          <w:color w:val="202122"/>
          <w:szCs w:val="28"/>
          <w:shd w:val="clear" w:color="auto" w:fill="FFFFFF"/>
        </w:rPr>
      </w:pPr>
      <w:r w:rsidRPr="0027040E">
        <w:rPr>
          <w:color w:val="202122"/>
          <w:szCs w:val="28"/>
          <w:shd w:val="clear" w:color="auto" w:fill="FFFFFF"/>
        </w:rPr>
        <w:t>Каждая строка </w:t>
      </w:r>
      <w:r w:rsidRPr="0027040E">
        <w:rPr>
          <w:szCs w:val="28"/>
          <w:shd w:val="clear" w:color="auto" w:fill="FFFFFF"/>
        </w:rPr>
        <w:t>матрицы</w:t>
      </w:r>
      <w:r w:rsidRPr="0027040E">
        <w:rPr>
          <w:color w:val="202122"/>
          <w:szCs w:val="28"/>
          <w:shd w:val="clear" w:color="auto" w:fill="FFFFFF"/>
        </w:rPr>
        <w:t> представляет</w:t>
      </w:r>
      <w:r>
        <w:rPr>
          <w:color w:val="202122"/>
          <w:szCs w:val="28"/>
          <w:shd w:val="clear" w:color="auto" w:fill="FFFFFF"/>
        </w:rPr>
        <w:t xml:space="preserve"> экземпляры</w:t>
      </w:r>
      <w:r w:rsidRPr="0027040E">
        <w:rPr>
          <w:color w:val="202122"/>
          <w:szCs w:val="28"/>
          <w:shd w:val="clear" w:color="auto" w:fill="FFFFFF"/>
        </w:rPr>
        <w:t xml:space="preserve"> </w:t>
      </w:r>
      <w:r w:rsidR="002217D8" w:rsidRPr="0027040E">
        <w:rPr>
          <w:color w:val="202122"/>
          <w:szCs w:val="28"/>
          <w:shd w:val="clear" w:color="auto" w:fill="FFFFFF"/>
        </w:rPr>
        <w:t>в прогнозируемом класс</w:t>
      </w:r>
      <w:r w:rsidR="002217D8">
        <w:rPr>
          <w:color w:val="202122"/>
          <w:szCs w:val="28"/>
          <w:shd w:val="clear" w:color="auto" w:fill="FFFFFF"/>
        </w:rPr>
        <w:t>е</w:t>
      </w:r>
      <w:r w:rsidRPr="0027040E">
        <w:rPr>
          <w:color w:val="202122"/>
          <w:szCs w:val="28"/>
          <w:shd w:val="clear" w:color="auto" w:fill="FFFFFF"/>
        </w:rPr>
        <w:t>, а каждый столбец представляет экземпляры</w:t>
      </w:r>
      <w:r w:rsidR="002217D8">
        <w:rPr>
          <w:color w:val="202122"/>
          <w:szCs w:val="28"/>
          <w:shd w:val="clear" w:color="auto" w:fill="FFFFFF"/>
        </w:rPr>
        <w:t xml:space="preserve"> </w:t>
      </w:r>
      <w:r w:rsidR="002217D8" w:rsidRPr="0027040E">
        <w:rPr>
          <w:color w:val="202122"/>
          <w:szCs w:val="28"/>
          <w:shd w:val="clear" w:color="auto" w:fill="FFFFFF"/>
        </w:rPr>
        <w:t>в реальном классе</w:t>
      </w:r>
      <w:r w:rsidR="002217D8">
        <w:rPr>
          <w:color w:val="202122"/>
          <w:szCs w:val="28"/>
          <w:shd w:val="clear" w:color="auto" w:fill="FFFFFF"/>
        </w:rPr>
        <w:t xml:space="preserve"> (</w:t>
      </w:r>
      <w:r w:rsidR="00F41634">
        <w:rPr>
          <w:color w:val="202122"/>
          <w:szCs w:val="28"/>
          <w:shd w:val="clear" w:color="auto" w:fill="FFFFFF"/>
        </w:rPr>
        <w:t>т. е.</w:t>
      </w:r>
      <w:r w:rsidR="002217D8">
        <w:rPr>
          <w:color w:val="202122"/>
          <w:szCs w:val="28"/>
          <w:shd w:val="clear" w:color="auto" w:fill="FFFFFF"/>
        </w:rPr>
        <w:t xml:space="preserve"> показывает, чем и с какой вероятностью нейросеть считает автомобили на изображениях)</w:t>
      </w:r>
      <w:r w:rsidRPr="0027040E">
        <w:rPr>
          <w:color w:val="202122"/>
          <w:szCs w:val="28"/>
          <w:shd w:val="clear" w:color="auto" w:fill="FFFFFF"/>
        </w:rPr>
        <w:t xml:space="preserve">. Название </w:t>
      </w:r>
      <w:r w:rsidR="002217D8">
        <w:rPr>
          <w:color w:val="202122"/>
          <w:szCs w:val="28"/>
          <w:shd w:val="clear" w:color="auto" w:fill="FFFFFF"/>
        </w:rPr>
        <w:t xml:space="preserve">«матрица путаницы» </w:t>
      </w:r>
      <w:r w:rsidRPr="0027040E">
        <w:rPr>
          <w:color w:val="202122"/>
          <w:szCs w:val="28"/>
          <w:shd w:val="clear" w:color="auto" w:fill="FFFFFF"/>
        </w:rPr>
        <w:t>связано с тем фактом, что оно позволяет легко увидеть, не смешивает ли система два класса (т. е. ошибочно помечает один класс как другой).</w:t>
      </w:r>
    </w:p>
    <w:p w14:paraId="2FAC7C4B" w14:textId="04148BFB" w:rsidR="007B672B" w:rsidRDefault="007B672B" w:rsidP="00AB4436">
      <w:pPr>
        <w:rPr>
          <w:color w:val="202122"/>
          <w:szCs w:val="28"/>
          <w:shd w:val="clear" w:color="auto" w:fill="FFFFFF"/>
        </w:rPr>
      </w:pPr>
      <w:r>
        <w:rPr>
          <w:color w:val="202122"/>
          <w:szCs w:val="28"/>
          <w:shd w:val="clear" w:color="auto" w:fill="FFFFFF"/>
        </w:rPr>
        <w:lastRenderedPageBreak/>
        <w:t xml:space="preserve">Класс автомобилей ошибочно воспринимается как задний </w:t>
      </w:r>
      <w:r w:rsidR="002365F9">
        <w:rPr>
          <w:color w:val="202122"/>
          <w:szCs w:val="28"/>
          <w:shd w:val="clear" w:color="auto" w:fill="FFFFFF"/>
        </w:rPr>
        <w:t>план</w:t>
      </w:r>
      <w:r w:rsidR="002217D8">
        <w:rPr>
          <w:color w:val="202122"/>
          <w:szCs w:val="28"/>
          <w:shd w:val="clear" w:color="auto" w:fill="FFFFFF"/>
        </w:rPr>
        <w:t xml:space="preserve"> (</w:t>
      </w:r>
      <w:r w:rsidR="002217D8">
        <w:rPr>
          <w:color w:val="202122"/>
          <w:szCs w:val="28"/>
          <w:shd w:val="clear" w:color="auto" w:fill="FFFFFF"/>
          <w:lang w:val="en-US"/>
        </w:rPr>
        <w:t>background</w:t>
      </w:r>
      <w:r w:rsidR="002217D8" w:rsidRPr="00F41634">
        <w:rPr>
          <w:color w:val="202122"/>
          <w:szCs w:val="28"/>
          <w:shd w:val="clear" w:color="auto" w:fill="FFFFFF"/>
        </w:rPr>
        <w:t>)</w:t>
      </w:r>
      <w:r w:rsidR="002365F9">
        <w:rPr>
          <w:color w:val="202122"/>
          <w:szCs w:val="28"/>
          <w:shd w:val="clear" w:color="auto" w:fill="FFFFFF"/>
        </w:rPr>
        <w:t>, потому что</w:t>
      </w:r>
      <w:r>
        <w:rPr>
          <w:color w:val="202122"/>
          <w:szCs w:val="28"/>
          <w:shd w:val="clear" w:color="auto" w:fill="FFFFFF"/>
        </w:rPr>
        <w:t xml:space="preserve"> большое количество автомобилей по краям изображения не было размечено, в силу отсутствия необходимости </w:t>
      </w:r>
      <w:r w:rsidR="002365F9">
        <w:rPr>
          <w:color w:val="202122"/>
          <w:szCs w:val="28"/>
          <w:shd w:val="clear" w:color="auto" w:fill="FFFFFF"/>
        </w:rPr>
        <w:t>трекинга</w:t>
      </w:r>
      <w:r>
        <w:rPr>
          <w:color w:val="202122"/>
          <w:szCs w:val="28"/>
          <w:shd w:val="clear" w:color="auto" w:fill="FFFFFF"/>
        </w:rPr>
        <w:t xml:space="preserve"> данной области.</w:t>
      </w:r>
      <w:r w:rsidR="002365F9">
        <w:rPr>
          <w:color w:val="202122"/>
          <w:szCs w:val="28"/>
          <w:shd w:val="clear" w:color="auto" w:fill="FFFFFF"/>
        </w:rPr>
        <w:t xml:space="preserve"> Класс «пешеходы» имеет </w:t>
      </w:r>
      <w:r w:rsidR="002365F9" w:rsidRPr="007A30D7">
        <w:rPr>
          <w:color w:val="202122"/>
          <w:szCs w:val="28"/>
          <w:shd w:val="clear" w:color="auto" w:fill="FFFFFF"/>
        </w:rPr>
        <w:t>схожу</w:t>
      </w:r>
      <w:r w:rsidR="007A30D7" w:rsidRPr="007A30D7">
        <w:rPr>
          <w:color w:val="202122"/>
          <w:szCs w:val="28"/>
          <w:shd w:val="clear" w:color="auto" w:fill="FFFFFF"/>
        </w:rPr>
        <w:t>ю</w:t>
      </w:r>
      <w:r w:rsidR="002365F9">
        <w:rPr>
          <w:color w:val="202122"/>
          <w:szCs w:val="28"/>
          <w:shd w:val="clear" w:color="auto" w:fill="FFFFFF"/>
        </w:rPr>
        <w:t xml:space="preserve"> </w:t>
      </w:r>
      <w:r w:rsidR="002365F9" w:rsidRPr="007A30D7">
        <w:rPr>
          <w:color w:val="202122"/>
          <w:szCs w:val="28"/>
          <w:shd w:val="clear" w:color="auto" w:fill="FFFFFF"/>
        </w:rPr>
        <w:t>проблему</w:t>
      </w:r>
      <w:r w:rsidR="002365F9">
        <w:rPr>
          <w:color w:val="202122"/>
          <w:szCs w:val="28"/>
          <w:shd w:val="clear" w:color="auto" w:fill="FFFFFF"/>
        </w:rPr>
        <w:t xml:space="preserve"> что и класс </w:t>
      </w:r>
      <w:r w:rsidR="007A30D7">
        <w:rPr>
          <w:color w:val="202122"/>
          <w:szCs w:val="28"/>
          <w:shd w:val="clear" w:color="auto" w:fill="FFFFFF"/>
        </w:rPr>
        <w:t>«автомобили»</w:t>
      </w:r>
      <w:r w:rsidR="002365F9">
        <w:rPr>
          <w:color w:val="202122"/>
          <w:szCs w:val="28"/>
          <w:shd w:val="clear" w:color="auto" w:fill="FFFFFF"/>
        </w:rPr>
        <w:t xml:space="preserve"> в силу описанной выше плохой разметки данного класса. Примеры отсутствующих разметок автомобилей на краях изображений представлены на рисунке 1</w:t>
      </w:r>
      <w:r w:rsidR="006E4AA4">
        <w:rPr>
          <w:color w:val="202122"/>
          <w:szCs w:val="28"/>
          <w:shd w:val="clear" w:color="auto" w:fill="FFFFFF"/>
        </w:rPr>
        <w:t>4</w:t>
      </w:r>
      <w:r w:rsidR="002365F9">
        <w:rPr>
          <w:color w:val="202122"/>
          <w:szCs w:val="28"/>
          <w:shd w:val="clear" w:color="auto" w:fill="FFFFFF"/>
        </w:rPr>
        <w:t>.</w:t>
      </w:r>
    </w:p>
    <w:p w14:paraId="0DB3C0B5" w14:textId="77777777" w:rsidR="002365F9" w:rsidRDefault="002365F9" w:rsidP="002365F9">
      <w:pPr>
        <w:keepNext/>
        <w:jc w:val="center"/>
      </w:pPr>
      <w:r>
        <w:rPr>
          <w:noProof/>
          <w:color w:val="202122"/>
          <w:szCs w:val="28"/>
          <w:shd w:val="clear" w:color="auto" w:fill="FFFFFF"/>
        </w:rPr>
        <w:drawing>
          <wp:inline distT="0" distB="0" distL="0" distR="0" wp14:anchorId="4BCD9509" wp14:editId="05523DC6">
            <wp:extent cx="5012055" cy="1397635"/>
            <wp:effectExtent l="0" t="0" r="0" b="0"/>
            <wp:docPr id="3075786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C5B86" w14:textId="38A50800" w:rsidR="00AB4436" w:rsidRDefault="002365F9" w:rsidP="0035418A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14</w:t>
      </w:r>
      <w:r w:rsidR="00F54EEB">
        <w:rPr>
          <w:noProof/>
        </w:rPr>
        <w:fldChar w:fldCharType="end"/>
      </w:r>
      <w:r>
        <w:t xml:space="preserve"> – Пример отсутствующих разметок для класса «автомобили» на краях изображения</w:t>
      </w:r>
    </w:p>
    <w:p w14:paraId="27E033A6" w14:textId="77777777" w:rsidR="00E809BA" w:rsidRPr="00E809BA" w:rsidRDefault="00E809BA" w:rsidP="00E809BA"/>
    <w:p w14:paraId="14C70391" w14:textId="547176B3" w:rsidR="0035418A" w:rsidRDefault="0035418A" w:rsidP="0035418A">
      <w:pPr>
        <w:pStyle w:val="2"/>
      </w:pPr>
      <w:bookmarkStart w:id="21" w:name="_Toc138721789"/>
      <w:r>
        <w:t>1.5 Получение данных с камеры в режиме реального времени</w:t>
      </w:r>
      <w:bookmarkEnd w:id="21"/>
    </w:p>
    <w:p w14:paraId="21BB7520" w14:textId="269A3700" w:rsidR="0035418A" w:rsidRPr="003A3AAE" w:rsidRDefault="0035418A" w:rsidP="0035418A">
      <w:pPr>
        <w:pStyle w:val="afa"/>
        <w:spacing w:before="0" w:beforeAutospacing="0" w:after="160" w:afterAutospacing="0" w:line="360" w:lineRule="auto"/>
        <w:ind w:firstLine="709"/>
        <w:jc w:val="both"/>
        <w:rPr>
          <w:sz w:val="28"/>
          <w:szCs w:val="28"/>
          <w:highlight w:val="yellow"/>
        </w:rPr>
      </w:pPr>
      <w:r>
        <w:rPr>
          <w:color w:val="000000"/>
          <w:sz w:val="28"/>
          <w:szCs w:val="28"/>
        </w:rPr>
        <w:t xml:space="preserve">Был написан алгоритм, получающий </w:t>
      </w:r>
      <w:r w:rsidRPr="007A30D7">
        <w:rPr>
          <w:color w:val="000000"/>
          <w:sz w:val="28"/>
          <w:szCs w:val="28"/>
        </w:rPr>
        <w:t>видеофайлы</w:t>
      </w:r>
      <w:r w:rsidR="00F904B0">
        <w:rPr>
          <w:color w:val="000000"/>
          <w:sz w:val="28"/>
          <w:szCs w:val="28"/>
        </w:rPr>
        <w:t xml:space="preserve"> с </w:t>
      </w:r>
      <w:r>
        <w:rPr>
          <w:color w:val="000000"/>
          <w:sz w:val="28"/>
          <w:szCs w:val="28"/>
        </w:rPr>
        <w:t xml:space="preserve">камеры на перекрестке </w:t>
      </w:r>
      <w:r w:rsidR="00F904B0">
        <w:rPr>
          <w:color w:val="000000"/>
          <w:sz w:val="28"/>
          <w:szCs w:val="28"/>
        </w:rPr>
        <w:t xml:space="preserve">улиц </w:t>
      </w:r>
      <w:r>
        <w:rPr>
          <w:color w:val="000000"/>
          <w:sz w:val="28"/>
          <w:szCs w:val="28"/>
        </w:rPr>
        <w:t xml:space="preserve">Карла </w:t>
      </w:r>
      <w:r w:rsidRPr="00F904B0">
        <w:rPr>
          <w:color w:val="000000"/>
          <w:sz w:val="28"/>
          <w:szCs w:val="28"/>
        </w:rPr>
        <w:t xml:space="preserve">Маркса </w:t>
      </w:r>
      <w:r w:rsidR="00F904B0" w:rsidRPr="00F904B0">
        <w:rPr>
          <w:color w:val="000000"/>
          <w:sz w:val="28"/>
          <w:szCs w:val="28"/>
        </w:rPr>
        <w:t>и</w:t>
      </w:r>
      <w:r w:rsidRPr="00F904B0">
        <w:rPr>
          <w:color w:val="000000"/>
          <w:sz w:val="28"/>
          <w:szCs w:val="28"/>
        </w:rPr>
        <w:t xml:space="preserve"> Свердлова</w:t>
      </w:r>
      <w:r w:rsidR="00F904B0">
        <w:t xml:space="preserve">. </w:t>
      </w:r>
      <w:r w:rsidR="00F904B0">
        <w:rPr>
          <w:sz w:val="28"/>
          <w:szCs w:val="28"/>
        </w:rPr>
        <w:t xml:space="preserve">Доступ к камере предоставляется средствами сайта </w:t>
      </w:r>
      <w:r w:rsidR="00F904B0" w:rsidRPr="00F904B0">
        <w:rPr>
          <w:color w:val="000000"/>
          <w:sz w:val="28"/>
          <w:szCs w:val="28"/>
        </w:rPr>
        <w:t>maps.ufanet.ru</w:t>
      </w:r>
      <w:r w:rsidR="00F904B0">
        <w:rPr>
          <w:color w:val="000000"/>
          <w:sz w:val="28"/>
          <w:szCs w:val="28"/>
        </w:rPr>
        <w:t xml:space="preserve">. Для получения видеофайлов </w:t>
      </w:r>
      <w:r w:rsidR="003A3AAE">
        <w:rPr>
          <w:color w:val="000000"/>
          <w:sz w:val="28"/>
          <w:szCs w:val="28"/>
        </w:rPr>
        <w:t xml:space="preserve">в режиме онлайн необходим плейлист в формате </w:t>
      </w:r>
      <w:r w:rsidR="003A3AAE">
        <w:rPr>
          <w:color w:val="000000"/>
          <w:sz w:val="28"/>
          <w:szCs w:val="28"/>
          <w:lang w:val="en-US"/>
        </w:rPr>
        <w:t>m</w:t>
      </w:r>
      <w:r w:rsidR="003A3AAE" w:rsidRPr="003A3AAE">
        <w:rPr>
          <w:color w:val="000000"/>
          <w:sz w:val="28"/>
          <w:szCs w:val="28"/>
        </w:rPr>
        <w:t>3</w:t>
      </w:r>
      <w:r w:rsidR="003A3AAE">
        <w:rPr>
          <w:color w:val="000000"/>
          <w:sz w:val="28"/>
          <w:szCs w:val="28"/>
          <w:lang w:val="en-US"/>
        </w:rPr>
        <w:t>u</w:t>
      </w:r>
      <w:r w:rsidR="003A3AAE" w:rsidRPr="003A3AAE">
        <w:rPr>
          <w:color w:val="000000"/>
          <w:sz w:val="28"/>
          <w:szCs w:val="28"/>
        </w:rPr>
        <w:t>8.</w:t>
      </w:r>
    </w:p>
    <w:p w14:paraId="3FA38146" w14:textId="741C40B1" w:rsidR="0035418A" w:rsidRDefault="0035418A" w:rsidP="0035418A">
      <w:pPr>
        <w:pStyle w:val="afa"/>
        <w:spacing w:before="0" w:beforeAutospacing="0" w:after="16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A3AAE">
        <w:rPr>
          <w:color w:val="000000"/>
          <w:sz w:val="28"/>
          <w:szCs w:val="28"/>
        </w:rPr>
        <w:t xml:space="preserve">Формат </w:t>
      </w:r>
      <w:r w:rsidR="003A3AAE">
        <w:rPr>
          <w:color w:val="000000"/>
          <w:sz w:val="28"/>
          <w:szCs w:val="28"/>
          <w:lang w:val="en-US"/>
        </w:rPr>
        <w:t>m</w:t>
      </w:r>
      <w:r w:rsidR="003A3AAE" w:rsidRPr="003A3AAE">
        <w:rPr>
          <w:color w:val="000000"/>
          <w:sz w:val="28"/>
          <w:szCs w:val="28"/>
        </w:rPr>
        <w:t>3</w:t>
      </w:r>
      <w:r w:rsidR="003A3AAE">
        <w:rPr>
          <w:color w:val="000000"/>
          <w:sz w:val="28"/>
          <w:szCs w:val="28"/>
          <w:lang w:val="en-US"/>
        </w:rPr>
        <w:t>u</w:t>
      </w:r>
      <w:r w:rsidR="003A3AAE" w:rsidRPr="003A3AAE">
        <w:rPr>
          <w:color w:val="000000"/>
          <w:sz w:val="28"/>
          <w:szCs w:val="28"/>
        </w:rPr>
        <w:t>8</w:t>
      </w:r>
      <w:r w:rsidR="005D35F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B1443D">
        <w:rPr>
          <w:color w:val="000000"/>
          <w:sz w:val="28"/>
          <w:szCs w:val="28"/>
        </w:rPr>
        <w:t xml:space="preserve"> это текстовый файл, используемый для описания медиа-потоков в формате HLS (HTTP Live Streaming). Формат </w:t>
      </w:r>
      <w:r w:rsidR="003A3AAE">
        <w:rPr>
          <w:color w:val="000000"/>
          <w:sz w:val="28"/>
          <w:szCs w:val="28"/>
          <w:lang w:val="en-US"/>
        </w:rPr>
        <w:t>m</w:t>
      </w:r>
      <w:r w:rsidR="003A3AAE" w:rsidRPr="003A3AAE">
        <w:rPr>
          <w:color w:val="000000"/>
          <w:sz w:val="28"/>
          <w:szCs w:val="28"/>
        </w:rPr>
        <w:t>3</w:t>
      </w:r>
      <w:r w:rsidR="003A3AAE">
        <w:rPr>
          <w:color w:val="000000"/>
          <w:sz w:val="28"/>
          <w:szCs w:val="28"/>
          <w:lang w:val="en-US"/>
        </w:rPr>
        <w:t>u</w:t>
      </w:r>
      <w:r w:rsidR="003A3AAE" w:rsidRPr="003A3AAE">
        <w:rPr>
          <w:color w:val="000000"/>
          <w:sz w:val="28"/>
          <w:szCs w:val="28"/>
        </w:rPr>
        <w:t>8</w:t>
      </w:r>
      <w:r w:rsidR="00C4315D">
        <w:rPr>
          <w:color w:val="000000"/>
          <w:sz w:val="28"/>
          <w:szCs w:val="28"/>
        </w:rPr>
        <w:t xml:space="preserve"> </w:t>
      </w:r>
      <w:r w:rsidRPr="00B1443D">
        <w:rPr>
          <w:color w:val="000000"/>
          <w:sz w:val="28"/>
          <w:szCs w:val="28"/>
        </w:rPr>
        <w:t>используется для создания плейлистов, которые могут содержать ссылки на несколько потоков видео и аудио, а также дополнительные метаданные, такие как длительность и качество.</w:t>
      </w:r>
    </w:p>
    <w:p w14:paraId="571114EC" w14:textId="583AD786" w:rsidR="0035418A" w:rsidRPr="0035418A" w:rsidRDefault="0035418A" w:rsidP="0035418A">
      <w:pPr>
        <w:pStyle w:val="afa"/>
        <w:spacing w:before="0" w:beforeAutospacing="0" w:after="16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Пример файла </w:t>
      </w:r>
      <w:r>
        <w:rPr>
          <w:color w:val="000000"/>
          <w:sz w:val="28"/>
          <w:szCs w:val="28"/>
          <w:lang w:val="en-US"/>
        </w:rPr>
        <w:t>m</w:t>
      </w:r>
      <w:r w:rsidRPr="0035418A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  <w:lang w:val="en-US"/>
        </w:rPr>
        <w:t>u</w:t>
      </w:r>
      <w:r w:rsidRPr="0035418A">
        <w:rPr>
          <w:color w:val="000000"/>
          <w:sz w:val="28"/>
          <w:szCs w:val="28"/>
        </w:rPr>
        <w:t xml:space="preserve">8 </w:t>
      </w:r>
      <w:r>
        <w:rPr>
          <w:color w:val="000000"/>
          <w:sz w:val="28"/>
          <w:szCs w:val="28"/>
        </w:rPr>
        <w:t xml:space="preserve">с сайта </w:t>
      </w:r>
      <w:r>
        <w:rPr>
          <w:color w:val="000000"/>
          <w:sz w:val="28"/>
          <w:szCs w:val="28"/>
          <w:lang w:val="en-US"/>
        </w:rPr>
        <w:t>maps</w:t>
      </w:r>
      <w:r w:rsidRPr="0035418A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ufanet</w:t>
      </w:r>
      <w:r w:rsidRPr="0035418A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ru</w:t>
      </w:r>
      <w:r w:rsidRPr="0035418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представлен на рисунке 1</w:t>
      </w:r>
      <w:r w:rsidR="006E4AA4"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>.</w:t>
      </w:r>
    </w:p>
    <w:p w14:paraId="3773A47F" w14:textId="77777777" w:rsidR="0035418A" w:rsidRDefault="0035418A" w:rsidP="0035418A">
      <w:pPr>
        <w:pStyle w:val="afa"/>
        <w:keepNext/>
        <w:spacing w:before="0" w:beforeAutospacing="0" w:after="160" w:afterAutospacing="0"/>
        <w:ind w:left="720"/>
        <w:jc w:val="center"/>
      </w:pPr>
      <w:r>
        <w:rPr>
          <w:rFonts w:eastAsiaTheme="minorHAnsi"/>
          <w:noProof/>
        </w:rPr>
        <w:lastRenderedPageBreak/>
        <w:drawing>
          <wp:inline distT="0" distB="0" distL="0" distR="0" wp14:anchorId="6075C7AD" wp14:editId="486F6FB4">
            <wp:extent cx="3461616" cy="1000125"/>
            <wp:effectExtent l="0" t="0" r="5715" b="0"/>
            <wp:docPr id="1866184033" name="Рисунок 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84033" name="Рисунок 4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361" cy="100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9A94E" w14:textId="2E30BBB2" w:rsidR="0035418A" w:rsidRPr="0035418A" w:rsidRDefault="0035418A" w:rsidP="0035418A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15</w:t>
      </w:r>
      <w:r w:rsidR="00F54EEB">
        <w:rPr>
          <w:noProof/>
        </w:rPr>
        <w:fldChar w:fldCharType="end"/>
      </w:r>
      <w:r>
        <w:t xml:space="preserve"> – П</w:t>
      </w:r>
      <w:r w:rsidRPr="00DB2E52">
        <w:t>ример файла m3u8 с сайта maps.ufanet.ru</w:t>
      </w:r>
    </w:p>
    <w:p w14:paraId="3DC17944" w14:textId="4DBE35B8" w:rsidR="0035418A" w:rsidRDefault="0035418A" w:rsidP="0035418A">
      <w:pPr>
        <w:pStyle w:val="afa"/>
        <w:spacing w:before="0" w:beforeAutospacing="0" w:after="160" w:afterAutospacing="0" w:line="360" w:lineRule="auto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генерируемых файлах m3u8 с сайта maps.ufanet.ru содержатся ссылки на актуальные видео файлы с трансляции необходимой </w:t>
      </w:r>
      <w:r w:rsidRPr="007A30D7">
        <w:rPr>
          <w:color w:val="000000"/>
          <w:sz w:val="28"/>
          <w:szCs w:val="28"/>
        </w:rPr>
        <w:t>видеокамеры</w:t>
      </w:r>
      <w:r>
        <w:rPr>
          <w:color w:val="000000"/>
          <w:sz w:val="28"/>
          <w:szCs w:val="28"/>
        </w:rPr>
        <w:t xml:space="preserve">. Программа скачивает актуальную версию m3u8 файла, затем происходит </w:t>
      </w:r>
      <w:r w:rsidR="002217D8">
        <w:rPr>
          <w:color w:val="000000"/>
          <w:sz w:val="28"/>
          <w:szCs w:val="28"/>
        </w:rPr>
        <w:t xml:space="preserve">загрузка </w:t>
      </w:r>
      <w:r w:rsidRPr="007A30D7">
        <w:rPr>
          <w:color w:val="000000"/>
          <w:sz w:val="28"/>
          <w:szCs w:val="28"/>
        </w:rPr>
        <w:t xml:space="preserve">видеофайлов </w:t>
      </w:r>
      <w:r w:rsidR="003A3AAE">
        <w:rPr>
          <w:color w:val="000000"/>
          <w:sz w:val="28"/>
          <w:szCs w:val="28"/>
        </w:rPr>
        <w:t>у</w:t>
      </w:r>
      <w:r>
        <w:rPr>
          <w:color w:val="000000"/>
          <w:sz w:val="28"/>
          <w:szCs w:val="28"/>
        </w:rPr>
        <w:t>казанных в m3u8 файле, в разрешении 1920</w:t>
      </w:r>
      <w:r>
        <w:rPr>
          <w:color w:val="000000"/>
          <w:sz w:val="28"/>
          <w:szCs w:val="28"/>
          <w:lang w:val="en-US"/>
        </w:rPr>
        <w:t>x</w:t>
      </w:r>
      <w:r w:rsidRPr="00B57D4F">
        <w:rPr>
          <w:color w:val="000000"/>
          <w:sz w:val="28"/>
          <w:szCs w:val="28"/>
        </w:rPr>
        <w:t xml:space="preserve">1080 </w:t>
      </w:r>
      <w:r>
        <w:rPr>
          <w:color w:val="000000"/>
          <w:sz w:val="28"/>
          <w:szCs w:val="28"/>
        </w:rPr>
        <w:t xml:space="preserve">пикселей. Затем происходит обработка и воспроизведение файлов </w:t>
      </w:r>
      <w:r w:rsidR="002217D8">
        <w:rPr>
          <w:color w:val="000000"/>
          <w:sz w:val="28"/>
          <w:szCs w:val="28"/>
        </w:rPr>
        <w:t>с частотой кадров 25</w:t>
      </w:r>
      <w:r w:rsidR="002217D8" w:rsidRPr="008D7396">
        <w:rPr>
          <w:color w:val="000000"/>
          <w:sz w:val="28"/>
          <w:szCs w:val="28"/>
        </w:rPr>
        <w:t xml:space="preserve"> </w:t>
      </w:r>
      <w:r w:rsidR="002217D8">
        <w:rPr>
          <w:color w:val="000000"/>
          <w:sz w:val="28"/>
          <w:szCs w:val="28"/>
          <w:lang w:val="en-US"/>
        </w:rPr>
        <w:t>fps</w:t>
      </w:r>
      <w:r w:rsidR="002217D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по очереди от первого скачанного к последнему. После окончания обработки и воспроизведения текущего файла он удаляется для экономии места на жестком диске. </w:t>
      </w:r>
    </w:p>
    <w:p w14:paraId="09CA4087" w14:textId="7BB1C9F5" w:rsidR="0035418A" w:rsidRPr="0035418A" w:rsidRDefault="0035418A" w:rsidP="0035418A">
      <w:pPr>
        <w:pStyle w:val="afa"/>
        <w:spacing w:before="0" w:beforeAutospacing="0" w:after="160" w:afterAutospacing="0" w:line="360" w:lineRule="auto"/>
        <w:ind w:firstLine="72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Блок схема написанного алгоритма приставлена на рисунке 1</w:t>
      </w:r>
      <w:r w:rsidR="006E4AA4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>.</w:t>
      </w:r>
      <w:r w:rsidRPr="0035418A">
        <w:rPr>
          <w:color w:val="000000"/>
          <w:sz w:val="28"/>
          <w:szCs w:val="28"/>
        </w:rPr>
        <w:t xml:space="preserve"> </w:t>
      </w:r>
      <w:r w:rsidRPr="0035418A">
        <w:rPr>
          <w:noProof/>
          <w:color w:val="000000"/>
          <w:sz w:val="28"/>
          <w:szCs w:val="28"/>
        </w:rPr>
        <w:drawing>
          <wp:inline distT="0" distB="0" distL="0" distR="0" wp14:anchorId="6AC9B7A5" wp14:editId="24EEF149">
            <wp:extent cx="4743450" cy="5513254"/>
            <wp:effectExtent l="0" t="0" r="0" b="0"/>
            <wp:docPr id="8" name="Рисунок 7" descr="Изображение выглядит как текст, снимок экрана, Шрифт, графический дизайн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FD4FC144-03EF-8E03-2229-8C994B7A55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 descr="Изображение выглядит как текст, снимок экрана, Шрифт, графический дизайн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FD4FC144-03EF-8E03-2229-8C994B7A55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726" cy="557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D722" w14:textId="6E0169BF" w:rsidR="0035418A" w:rsidRDefault="0035418A" w:rsidP="00EE6BE7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16</w:t>
      </w:r>
      <w:r w:rsidR="00F54EEB">
        <w:rPr>
          <w:noProof/>
        </w:rPr>
        <w:fldChar w:fldCharType="end"/>
      </w:r>
      <w:r>
        <w:t xml:space="preserve"> – </w:t>
      </w:r>
      <w:r w:rsidRPr="00EE6BE7">
        <w:t>Блок</w:t>
      </w:r>
      <w:r w:rsidR="00EE6BE7" w:rsidRPr="00EE6BE7">
        <w:t>-</w:t>
      </w:r>
      <w:r w:rsidRPr="00EE6BE7">
        <w:t>схема</w:t>
      </w:r>
      <w:r w:rsidRPr="00FD1BDD">
        <w:t xml:space="preserve"> </w:t>
      </w:r>
      <w:r w:rsidRPr="00EE6BE7">
        <w:t>алгоритма</w:t>
      </w:r>
      <w:r w:rsidR="00EE6BE7" w:rsidRPr="00EE6BE7">
        <w:t>,</w:t>
      </w:r>
      <w:r w:rsidRPr="00EE6BE7">
        <w:t xml:space="preserve"> получающего</w:t>
      </w:r>
      <w:r w:rsidRPr="00FD1BDD">
        <w:t xml:space="preserve"> </w:t>
      </w:r>
      <w:r w:rsidR="00EE6BE7" w:rsidRPr="00EE6BE7">
        <w:t>видеопоток</w:t>
      </w:r>
      <w:r w:rsidRPr="00FD1BDD">
        <w:t xml:space="preserve"> с камеры наружного видеонаблюдения</w:t>
      </w:r>
    </w:p>
    <w:p w14:paraId="76A3E035" w14:textId="76C8C927" w:rsidR="0035418A" w:rsidRDefault="00ED3A8D" w:rsidP="00ED3A8D">
      <w:pPr>
        <w:pStyle w:val="1"/>
      </w:pPr>
      <w:bookmarkStart w:id="22" w:name="_Toc138721790"/>
      <w:r>
        <w:lastRenderedPageBreak/>
        <w:t>2 Устранение дисторсии на изображении</w:t>
      </w:r>
      <w:bookmarkEnd w:id="22"/>
    </w:p>
    <w:p w14:paraId="4A0AE5F3" w14:textId="7EC18565" w:rsidR="00922B72" w:rsidRPr="00922B72" w:rsidRDefault="00922B72" w:rsidP="00922B72">
      <w:pPr>
        <w:pStyle w:val="2"/>
      </w:pPr>
      <w:bookmarkStart w:id="23" w:name="_Toc138721791"/>
      <w:r>
        <w:t>2.1 Виды дисторсий</w:t>
      </w:r>
      <w:bookmarkEnd w:id="23"/>
    </w:p>
    <w:p w14:paraId="74A7BBE7" w14:textId="6C6FB021" w:rsidR="00ED3A8D" w:rsidRPr="00ED3A8D" w:rsidRDefault="00ED3A8D" w:rsidP="00ED3A8D">
      <w:r w:rsidRPr="00ED3A8D">
        <w:t xml:space="preserve">В геометрической оптике дисторсия </w:t>
      </w:r>
      <w:r w:rsidR="000C2D50">
        <w:t>–</w:t>
      </w:r>
      <w:r w:rsidR="000C2D50" w:rsidRPr="000C2D50">
        <w:t xml:space="preserve"> </w:t>
      </w:r>
      <w:r w:rsidRPr="00ED3A8D">
        <w:t>это отклонение от прямолинейной проекции</w:t>
      </w:r>
      <w:r w:rsidR="002217D8">
        <w:t xml:space="preserve"> (</w:t>
      </w:r>
      <w:r w:rsidRPr="00ED3A8D">
        <w:t>проекци</w:t>
      </w:r>
      <w:r w:rsidR="002217D8">
        <w:t>и</w:t>
      </w:r>
      <w:r w:rsidRPr="00ED3A8D">
        <w:t>, в которой прямые линии сцены остаются прямыми на изображении</w:t>
      </w:r>
      <w:r w:rsidR="002217D8">
        <w:t>)</w:t>
      </w:r>
      <w:r w:rsidRPr="00ED3A8D">
        <w:t>. Это форма оптической аберрац</w:t>
      </w:r>
      <w:r>
        <w:t>ии</w:t>
      </w:r>
      <w:r w:rsidRPr="00ED3A8D">
        <w:t>.</w:t>
      </w:r>
    </w:p>
    <w:p w14:paraId="59B5FA42" w14:textId="5EE95B3B" w:rsidR="00ED3A8D" w:rsidRDefault="00ED3A8D" w:rsidP="00ED3A8D">
      <w:r w:rsidRPr="00ED3A8D">
        <w:t xml:space="preserve">Хотя </w:t>
      </w:r>
      <w:r>
        <w:t>дисторсия</w:t>
      </w:r>
      <w:r w:rsidRPr="00ED3A8D">
        <w:t xml:space="preserve"> может быть нерегуляр</w:t>
      </w:r>
      <w:r>
        <w:t>ной</w:t>
      </w:r>
      <w:r w:rsidRPr="00ED3A8D">
        <w:t xml:space="preserve"> или следовать многим </w:t>
      </w:r>
      <w:r>
        <w:t>паттернам</w:t>
      </w:r>
      <w:r w:rsidRPr="00ED3A8D">
        <w:t>, наиболее часто встречающ</w:t>
      </w:r>
      <w:r>
        <w:t>ееся дисторсия</w:t>
      </w:r>
      <w:r w:rsidRPr="00ED3A8D">
        <w:t xml:space="preserve"> </w:t>
      </w:r>
      <w:r>
        <w:t>–</w:t>
      </w:r>
      <w:r w:rsidRPr="00ED3A8D">
        <w:t xml:space="preserve"> радиально-симметричн</w:t>
      </w:r>
      <w:r>
        <w:t>ая</w:t>
      </w:r>
      <w:r w:rsidRPr="00ED3A8D">
        <w:t xml:space="preserve"> </w:t>
      </w:r>
      <w:r>
        <w:t>или приблизительно радиально-симметричная</w:t>
      </w:r>
      <w:r w:rsidRPr="00ED3A8D">
        <w:t>, возникаю</w:t>
      </w:r>
      <w:r>
        <w:t>щая</w:t>
      </w:r>
      <w:r w:rsidRPr="00ED3A8D">
        <w:t xml:space="preserve"> из-за симметрии фотографического объектива. Эти радиальные </w:t>
      </w:r>
      <w:r>
        <w:t>дисторсии</w:t>
      </w:r>
      <w:r w:rsidRPr="00ED3A8D">
        <w:t xml:space="preserve"> обычно можно классифицировать как бочкообразные или подушкообразные.</w:t>
      </w:r>
    </w:p>
    <w:p w14:paraId="01851124" w14:textId="3312DF66" w:rsidR="00ED3A8D" w:rsidRDefault="00ED3A8D" w:rsidP="00ED3A8D">
      <w:r>
        <w:t>Пример бочкообразной дисторсии представлен на рисунке 17.</w:t>
      </w:r>
    </w:p>
    <w:p w14:paraId="157191DC" w14:textId="77777777" w:rsidR="00ED3A8D" w:rsidRDefault="00ED3A8D" w:rsidP="00ED3A8D">
      <w:pPr>
        <w:keepNext/>
        <w:jc w:val="center"/>
      </w:pPr>
      <w:r>
        <w:rPr>
          <w:noProof/>
        </w:rPr>
        <w:drawing>
          <wp:inline distT="0" distB="0" distL="0" distR="0" wp14:anchorId="38572807" wp14:editId="0A2050DB">
            <wp:extent cx="2648197" cy="2648197"/>
            <wp:effectExtent l="0" t="0" r="0" b="0"/>
            <wp:docPr id="602105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176" cy="26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1BA0" w14:textId="4742B30E" w:rsidR="00ED3A8D" w:rsidRDefault="00ED3A8D" w:rsidP="00ED3A8D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17</w:t>
      </w:r>
      <w:r w:rsidR="00F54EEB">
        <w:rPr>
          <w:noProof/>
        </w:rPr>
        <w:fldChar w:fldCharType="end"/>
      </w:r>
      <w:r>
        <w:t xml:space="preserve"> – Пример бочкообразной дисторсии</w:t>
      </w:r>
    </w:p>
    <w:p w14:paraId="68EF388D" w14:textId="4A3CC4CC" w:rsidR="00ED3A8D" w:rsidRDefault="00ED3A8D" w:rsidP="00ED3A8D">
      <w:r>
        <w:t>При бочкообразной дисторсии</w:t>
      </w:r>
      <w:r w:rsidR="00565FA4">
        <w:t xml:space="preserve"> (</w:t>
      </w:r>
      <w:r w:rsidR="00565FA4" w:rsidRPr="00565FA4">
        <w:t>Barrel distortion</w:t>
      </w:r>
      <w:r w:rsidR="00565FA4">
        <w:t>)</w:t>
      </w:r>
      <w:r>
        <w:t xml:space="preserve"> увеличение изображения уменьшается по мере удаления от оптической оси. Очевидный эффект — это изображение, нанесенное на карту вокруг сферы (или бочки). Объективы типа «рыбий глаз», создающие полусферический вид, используют этот тип искажения как способ отображения бесконечно широкой плоскости объекта в конечной области изображения. В зум-объективах бочкообразная дисторсия проявляется в середине диапазона фокусных расстояний объектива и наиболее выражена в </w:t>
      </w:r>
      <w:r>
        <w:lastRenderedPageBreak/>
        <w:t>конце широкоугольного диапазона. Вогнутые (минус) сферические линзы, как правило, имеют бочкообразную дисторсию.</w:t>
      </w:r>
    </w:p>
    <w:p w14:paraId="3C5970B3" w14:textId="7AADF7BC" w:rsidR="00ED3A8D" w:rsidRDefault="00565FA4" w:rsidP="00ED3A8D">
      <w:r>
        <w:t>Пример подушкообразной дисторсии представлен на рисунке 18.</w:t>
      </w:r>
    </w:p>
    <w:p w14:paraId="5191EAC5" w14:textId="68528D24" w:rsidR="00565FA4" w:rsidRDefault="00565FA4" w:rsidP="00565FA4">
      <w:pPr>
        <w:keepNext/>
        <w:jc w:val="center"/>
      </w:pPr>
      <w:r>
        <w:rPr>
          <w:noProof/>
        </w:rPr>
        <w:drawing>
          <wp:inline distT="0" distB="0" distL="0" distR="0" wp14:anchorId="15E5B9D5" wp14:editId="4A289627">
            <wp:extent cx="2755075" cy="2755075"/>
            <wp:effectExtent l="0" t="0" r="7620" b="7620"/>
            <wp:docPr id="214174307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723" cy="276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19AE7" w14:textId="64DC04DD" w:rsidR="00565FA4" w:rsidRDefault="00565FA4" w:rsidP="00565FA4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18</w:t>
      </w:r>
      <w:r w:rsidR="00F54EEB">
        <w:rPr>
          <w:noProof/>
        </w:rPr>
        <w:fldChar w:fldCharType="end"/>
      </w:r>
      <w:r>
        <w:t xml:space="preserve"> – Пример подушкообразной дисторсии</w:t>
      </w:r>
    </w:p>
    <w:p w14:paraId="4E4546D6" w14:textId="0B042BA3" w:rsidR="00ED3A8D" w:rsidRDefault="00ED3A8D" w:rsidP="00ED3A8D">
      <w:r>
        <w:t>При подушкообразном искажении</w:t>
      </w:r>
      <w:r w:rsidR="00565FA4">
        <w:t xml:space="preserve"> (</w:t>
      </w:r>
      <w:r w:rsidR="00565FA4" w:rsidRPr="00565FA4">
        <w:t>Pincushion distortion</w:t>
      </w:r>
      <w:r w:rsidR="00565FA4">
        <w:t>)</w:t>
      </w:r>
      <w:r>
        <w:t xml:space="preserve"> увеличение изображения увеличивается с расстоянием от оптической оси. Видимый эффект заключается в том, что линии, не проходящие через центр изображения, изгибаются внутрь, к центру изображения, как подушечка для иголок. Выпуклые (плюс) сферические линзы, как правило, имеют подушкообразную дисторсию.</w:t>
      </w:r>
    </w:p>
    <w:p w14:paraId="7655F925" w14:textId="1EFA4980" w:rsidR="00565FA4" w:rsidRDefault="00565FA4" w:rsidP="00ED3A8D">
      <w:r w:rsidRPr="00EE6BE7">
        <w:t xml:space="preserve">Пример </w:t>
      </w:r>
      <w:r w:rsidR="00EE6BE7" w:rsidRPr="00EE6BE7">
        <w:t xml:space="preserve">усообразной </w:t>
      </w:r>
      <w:r w:rsidRPr="00EE6BE7">
        <w:t>дисторсии представлен на рисунке 19.</w:t>
      </w:r>
    </w:p>
    <w:p w14:paraId="1A5A04F6" w14:textId="77777777" w:rsidR="00565FA4" w:rsidRDefault="00565FA4" w:rsidP="00565FA4">
      <w:pPr>
        <w:keepNext/>
        <w:jc w:val="center"/>
      </w:pPr>
      <w:r>
        <w:rPr>
          <w:noProof/>
        </w:rPr>
        <w:drawing>
          <wp:inline distT="0" distB="0" distL="0" distR="0" wp14:anchorId="43B7DF10" wp14:editId="66716D35">
            <wp:extent cx="2683824" cy="2683824"/>
            <wp:effectExtent l="0" t="0" r="2540" b="2540"/>
            <wp:docPr id="1625613473" name="Рисунок 7" descr="Изображение выглядит как черный, темно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13473" name="Рисунок 7" descr="Изображение выглядит как черный, темно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580" cy="270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1891A" w14:textId="67B377E3" w:rsidR="00565FA4" w:rsidRDefault="00565FA4" w:rsidP="00565FA4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19</w:t>
      </w:r>
      <w:r w:rsidR="00F54EEB">
        <w:rPr>
          <w:noProof/>
        </w:rPr>
        <w:fldChar w:fldCharType="end"/>
      </w:r>
      <w:r>
        <w:t xml:space="preserve"> – Пример усообразной дисторсии</w:t>
      </w:r>
    </w:p>
    <w:p w14:paraId="7A9EC152" w14:textId="2840A227" w:rsidR="00ED3A8D" w:rsidRDefault="00ED3A8D" w:rsidP="00ED3A8D">
      <w:r>
        <w:lastRenderedPageBreak/>
        <w:t>Смесь обоих типов, иногда называемая усообразной дисторсией (</w:t>
      </w:r>
      <w:r w:rsidR="00565FA4" w:rsidRPr="00565FA4">
        <w:t>Mustache distortion</w:t>
      </w:r>
      <w:r>
        <w:t xml:space="preserve">) или сложной дисторсией, встречается реже, но </w:t>
      </w:r>
      <w:r w:rsidR="0051488E">
        <w:t>иногда всё же наблюдается</w:t>
      </w:r>
      <w:r>
        <w:t xml:space="preserve">. </w:t>
      </w:r>
      <w:r w:rsidR="0051488E">
        <w:t>Такое изменение изображения</w:t>
      </w:r>
      <w:r w:rsidR="00F41634">
        <w:t xml:space="preserve"> </w:t>
      </w:r>
      <w:r>
        <w:t xml:space="preserve">начинается с бочкообразного искажения ближе к центру и постепенно превращается в подушкообразное искажение по направлению к периферии изображения, из-за чего горизонтальные линии в верхней половине кадра выглядят </w:t>
      </w:r>
      <w:r w:rsidR="00EE6BE7">
        <w:t>похожими на мужские усы</w:t>
      </w:r>
      <w:r>
        <w:t>.</w:t>
      </w:r>
    </w:p>
    <w:p w14:paraId="384048E1" w14:textId="77777777" w:rsidR="00922B72" w:rsidRDefault="00922B72" w:rsidP="00ED3A8D"/>
    <w:p w14:paraId="42B55D01" w14:textId="7D7FF184" w:rsidR="00922B72" w:rsidRDefault="00922B72" w:rsidP="00922B72">
      <w:pPr>
        <w:pStyle w:val="2"/>
      </w:pPr>
      <w:bookmarkStart w:id="24" w:name="_Toc138721792"/>
      <w:r>
        <w:t xml:space="preserve">2.2 Модель </w:t>
      </w:r>
      <w:r w:rsidRPr="007A30D7">
        <w:t>камеры</w:t>
      </w:r>
      <w:r w:rsidR="007A30D7" w:rsidRPr="007A30D7">
        <w:t>-</w:t>
      </w:r>
      <w:r w:rsidRPr="007A30D7">
        <w:t>о</w:t>
      </w:r>
      <w:r>
        <w:t>бскуры</w:t>
      </w:r>
      <w:bookmarkEnd w:id="24"/>
    </w:p>
    <w:p w14:paraId="029D39D0" w14:textId="4EACDFBB" w:rsidR="00922B72" w:rsidRDefault="00922B72" w:rsidP="00922B72">
      <w:r w:rsidRPr="00922B72">
        <w:t>Модель камеры-обскуры описывает математическую связь между координатами точки в трехмерном пространстве и ее проекцией на плоскость изображения идеальной камеры-обскуры, где апертура камеры описывается как точка, а линзы не используются для фокусировки света. Модель не включает, например, геометрические искажения или размытие несфокусированных объектов, вызванные линзами и апертурами конечного размера. Он</w:t>
      </w:r>
      <w:r w:rsidR="0051488E">
        <w:t>а</w:t>
      </w:r>
      <w:r w:rsidRPr="00922B72">
        <w:t xml:space="preserve"> также не принимает во внимание, что </w:t>
      </w:r>
      <w:r w:rsidR="0051488E">
        <w:t xml:space="preserve">цифровые </w:t>
      </w:r>
      <w:r w:rsidRPr="007A30D7">
        <w:t>камер</w:t>
      </w:r>
      <w:r w:rsidR="003825CF">
        <w:t>ы</w:t>
      </w:r>
      <w:r w:rsidRPr="00922B72">
        <w:t xml:space="preserve"> имеют только дискретные координаты изображения. Это означает, что модель камеры-обскуры можно использовать только в качестве первого приближения преобразования 3</w:t>
      </w:r>
      <w:r w:rsidRPr="00922B72">
        <w:rPr>
          <w:lang w:val="en-US"/>
        </w:rPr>
        <w:t>D</w:t>
      </w:r>
      <w:r w:rsidRPr="00922B72">
        <w:t>-сцены в 2</w:t>
      </w:r>
      <w:r w:rsidRPr="00922B72">
        <w:rPr>
          <w:lang w:val="en-US"/>
        </w:rPr>
        <w:t>D</w:t>
      </w:r>
      <w:r w:rsidR="0015096B">
        <w:rPr>
          <w:lang w:val="en-US"/>
        </w:rPr>
        <w:t> </w:t>
      </w:r>
      <w:r w:rsidR="0015096B" w:rsidRPr="0015096B">
        <w:t>-</w:t>
      </w:r>
      <w:r w:rsidR="0015096B">
        <w:rPr>
          <w:lang w:val="en-US"/>
        </w:rPr>
        <w:t> </w:t>
      </w:r>
      <w:r w:rsidRPr="00922B72">
        <w:t>изображение. Его достоверность зависит от качества камеры и, как правило, уменьшается от центра изображения к краям по мере увеличения эффектов искажения объектива.</w:t>
      </w:r>
    </w:p>
    <w:p w14:paraId="2FE062E2" w14:textId="64FB8E71" w:rsidR="00922B72" w:rsidRDefault="00922B72" w:rsidP="00922B72">
      <w:r w:rsidRPr="00922B72">
        <w:t xml:space="preserve">Проективное преобразование без </w:t>
      </w:r>
      <w:r>
        <w:t>дисторсии</w:t>
      </w:r>
      <w:r w:rsidRPr="00922B72">
        <w:t>, заданное моделью камеры-обскуры, показано ниже (</w:t>
      </w:r>
      <w:r w:rsidR="005D35F8">
        <w:t>2.</w:t>
      </w:r>
      <w:r w:rsidRPr="00922B72">
        <w:t>1).</w:t>
      </w:r>
    </w:p>
    <w:p w14:paraId="73B43D9D" w14:textId="5841F1DF" w:rsidR="00922B72" w:rsidRPr="00922B72" w:rsidRDefault="00F54EEB" w:rsidP="00922B72">
      <w:pPr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s</m:t>
              </m:r>
              <m: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lang w:val="en-US"/>
                </w:rPr>
                <m:t>p</m:t>
              </m:r>
              <m:r>
                <w:rPr>
                  <w:rFonts w:ascii="Cambria Math" w:hAnsi="Cambria Math"/>
                  <w:lang w:val="en-US"/>
                </w:rPr>
                <m:t>=</m:t>
              </m:r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  <w:lang w:val="en-US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2.1</m:t>
                  </m:r>
                </m:e>
              </m:d>
            </m:e>
          </m:eqArr>
        </m:oMath>
      </m:oMathPara>
    </w:p>
    <w:p w14:paraId="0F8387B7" w14:textId="244FC71E" w:rsidR="00922B72" w:rsidRDefault="00922B72" w:rsidP="00922B72">
      <w:pPr>
        <w:ind w:firstLine="0"/>
      </w:pPr>
      <w:r w:rsidRPr="00922B72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Pr="00922B72">
        <w:t xml:space="preserve"> </w:t>
      </w:r>
      <w:r w:rsidR="007A30D7">
        <w:t xml:space="preserve">– </w:t>
      </w:r>
      <w:r w:rsidRPr="00922B72">
        <w:t>трехмерная точка</w:t>
      </w:r>
      <w:r w:rsidR="003825CF">
        <w:t xml:space="preserve"> в</w:t>
      </w:r>
      <w:r w:rsidRPr="00922B72">
        <w:t xml:space="preserve"> мировой систем</w:t>
      </w:r>
      <w:r w:rsidR="00F41634">
        <w:t>е</w:t>
      </w:r>
      <w:r w:rsidRPr="00922B72">
        <w:t xml:space="preserve"> координат,</w:t>
      </w:r>
    </w:p>
    <w:p w14:paraId="2079730A" w14:textId="5EF8457B" w:rsidR="00922B72" w:rsidRDefault="00922B72" w:rsidP="00922B72">
      <w:pPr>
        <w:ind w:firstLine="0"/>
      </w:pPr>
      <m:oMath>
        <m:r>
          <w:rPr>
            <w:rFonts w:ascii="Cambria Math" w:hAnsi="Cambria Math"/>
          </w:rPr>
          <m:t>p=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v</m:t>
                </m:r>
                <m:r>
                  <w:rPr>
                    <w:rFonts w:ascii="Cambria Math" w:hAnsi="Cambria Math"/>
                  </w:rPr>
                  <m:t>,1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922B72">
        <w:t xml:space="preserve"> </w:t>
      </w:r>
      <w:r w:rsidR="007A30D7">
        <w:t xml:space="preserve">– </w:t>
      </w:r>
      <w:r w:rsidRPr="00922B72">
        <w:t>двумерный пиксель в плоскости изображения</w:t>
      </w:r>
      <w:r w:rsidR="003825CF">
        <w:t xml:space="preserve"> (используются однородные координаты)</w:t>
      </w:r>
      <w:r w:rsidRPr="00922B72">
        <w:t>,</w:t>
      </w:r>
    </w:p>
    <w:p w14:paraId="58F62A4E" w14:textId="2A0E3D6C" w:rsidR="00922B72" w:rsidRDefault="009D6657" w:rsidP="00922B72">
      <w:pPr>
        <w:ind w:firstLine="0"/>
      </w:pPr>
      <m:oMath>
        <m:r>
          <w:rPr>
            <w:rFonts w:ascii="Cambria Math" w:hAnsi="Cambria Math"/>
          </w:rPr>
          <m:t>A</m:t>
        </m:r>
      </m:oMath>
      <w:r w:rsidR="00922B72" w:rsidRPr="00922B72">
        <w:t xml:space="preserve"> </w:t>
      </w:r>
      <w:r w:rsidR="007A30D7">
        <w:t xml:space="preserve">– </w:t>
      </w:r>
      <w:r w:rsidR="00922B72" w:rsidRPr="00922B72">
        <w:t>внутренняя матрица камеры,</w:t>
      </w:r>
    </w:p>
    <w:p w14:paraId="784FC768" w14:textId="2541525F" w:rsidR="00922B72" w:rsidRPr="003825CF" w:rsidRDefault="009D6657" w:rsidP="00922B72">
      <w:pPr>
        <w:ind w:firstLine="0"/>
      </w:pPr>
      <m:oMath>
        <m:r>
          <w:rPr>
            <w:rFonts w:ascii="Cambria Math" w:hAnsi="Cambria Math"/>
          </w:rPr>
          <m:t>R</m:t>
        </m:r>
      </m:oMath>
      <w:r w:rsidR="00922B72" w:rsidRPr="00922B72">
        <w:t xml:space="preserve"> и </w:t>
      </w:r>
      <m:oMath>
        <m:r>
          <w:rPr>
            <w:rFonts w:ascii="Cambria Math" w:hAnsi="Cambria Math"/>
          </w:rPr>
          <m:t>t</m:t>
        </m:r>
      </m:oMath>
      <w:r w:rsidR="00922B72" w:rsidRPr="00922B72">
        <w:t xml:space="preserve"> </w:t>
      </w:r>
      <w:r w:rsidR="007A30D7">
        <w:t xml:space="preserve">– </w:t>
      </w:r>
      <w:r w:rsidR="003825CF">
        <w:t xml:space="preserve">матрица </w:t>
      </w:r>
      <w:r w:rsidR="00922B72" w:rsidRPr="00922B72">
        <w:t>поворот</w:t>
      </w:r>
      <w:r w:rsidR="003825CF">
        <w:t>а</w:t>
      </w:r>
      <w:r w:rsidR="00922B72" w:rsidRPr="00922B72">
        <w:t xml:space="preserve"> и </w:t>
      </w:r>
      <w:r w:rsidR="003825CF">
        <w:t xml:space="preserve">вектор </w:t>
      </w:r>
      <w:r w:rsidR="00922B72" w:rsidRPr="00922B72">
        <w:t>перемещени</w:t>
      </w:r>
      <w:r w:rsidR="00F41634">
        <w:t>я</w:t>
      </w:r>
      <w:r w:rsidR="00922B72" w:rsidRPr="00922B72">
        <w:t>, описывающие изменение координат от мира к камере,</w:t>
      </w:r>
    </w:p>
    <w:p w14:paraId="51B9F7EE" w14:textId="626AA823" w:rsidR="00922B72" w:rsidRDefault="00922B72" w:rsidP="00922B72">
      <w:pPr>
        <w:ind w:firstLine="0"/>
      </w:pPr>
      <w:r w:rsidRPr="00922B72">
        <w:lastRenderedPageBreak/>
        <w:t xml:space="preserve">s </w:t>
      </w:r>
      <w:r w:rsidR="007A30D7">
        <w:t xml:space="preserve">– </w:t>
      </w:r>
      <w:r w:rsidRPr="00922B72">
        <w:t>произвольное масштабирование проективного преобразования, не являющееся частью модели камеры.</w:t>
      </w:r>
    </w:p>
    <w:p w14:paraId="07104302" w14:textId="08F14ABC" w:rsidR="00922B72" w:rsidRDefault="00922B72" w:rsidP="00922B72">
      <w:r w:rsidRPr="00922B72">
        <w:t xml:space="preserve">Внутренняя матрица камеры </w:t>
      </w:r>
      <m:oMath>
        <m:r>
          <w:rPr>
            <w:rFonts w:ascii="Cambria Math" w:hAnsi="Cambria Math"/>
          </w:rPr>
          <m:t>A</m:t>
        </m:r>
      </m:oMath>
      <w:r w:rsidRPr="00922B72">
        <w:t xml:space="preserve"> проецирует 3D-точки, заданные в системе координат камеры, в 2D-пиксельные координаты</w:t>
      </w:r>
      <w:r>
        <w:t xml:space="preserve"> то есть (</w:t>
      </w:r>
      <w:r w:rsidR="005D35F8">
        <w:t>2.</w:t>
      </w:r>
      <w:r>
        <w:t>2):</w:t>
      </w:r>
    </w:p>
    <w:p w14:paraId="52DF436E" w14:textId="2637024C" w:rsidR="00922B72" w:rsidRPr="008606A3" w:rsidRDefault="00F54EEB" w:rsidP="008606A3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p</m:t>
              </m:r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2.2</m:t>
                  </m:r>
                </m:e>
              </m:d>
            </m:e>
          </m:eqArr>
        </m:oMath>
      </m:oMathPara>
    </w:p>
    <w:p w14:paraId="30D69950" w14:textId="02EA8344" w:rsidR="00922B72" w:rsidRDefault="003825CF" w:rsidP="00922B72">
      <w:r>
        <w:t>Элементы в</w:t>
      </w:r>
      <w:r w:rsidR="008606A3">
        <w:t>нутренн</w:t>
      </w:r>
      <w:r>
        <w:t>ей</w:t>
      </w:r>
      <w:r w:rsidR="008606A3" w:rsidRPr="008606A3">
        <w:t xml:space="preserve"> матриц</w:t>
      </w:r>
      <w:r>
        <w:t>ы</w:t>
      </w:r>
      <w:r w:rsidR="008606A3" w:rsidRPr="008606A3">
        <w:t xml:space="preserve"> камеры </w:t>
      </w:r>
      <m:oMath>
        <m:r>
          <w:rPr>
            <w:rFonts w:ascii="Cambria Math" w:hAnsi="Cambria Math"/>
          </w:rPr>
          <m:t>A</m:t>
        </m:r>
      </m:oMath>
      <w:r w:rsidR="008606A3" w:rsidRPr="008606A3">
        <w:t xml:space="preserve"> (</w:t>
      </w:r>
      <w:r w:rsidR="005D35F8">
        <w:t>2.</w:t>
      </w:r>
      <w:r w:rsidR="008606A3" w:rsidRPr="008606A3">
        <w:t xml:space="preserve">3) </w:t>
      </w:r>
      <w:r>
        <w:t>включают</w:t>
      </w:r>
      <w:r w:rsidR="008606A3" w:rsidRPr="008606A3">
        <w:t xml:space="preserve"> фокусны</w:t>
      </w:r>
      <w:r>
        <w:t>е</w:t>
      </w:r>
      <w:r w:rsidR="008606A3" w:rsidRPr="008606A3">
        <w:t xml:space="preserve"> расстояни</w:t>
      </w:r>
      <w:r>
        <w:t>я</w:t>
      </w:r>
      <w:r w:rsidR="008606A3" w:rsidRPr="008606A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8606A3" w:rsidRPr="008606A3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8606A3" w:rsidRPr="008606A3">
        <w:t>, выраженны</w:t>
      </w:r>
      <w:r>
        <w:t>е</w:t>
      </w:r>
      <w:r w:rsidR="008606A3" w:rsidRPr="008606A3">
        <w:t xml:space="preserve"> в пикселях, и </w:t>
      </w:r>
      <w:r>
        <w:t xml:space="preserve">сдвиг </w:t>
      </w:r>
      <w:r w:rsidR="008606A3">
        <w:t>центральной точки</w:t>
      </w:r>
      <w:r w:rsidR="008606A3" w:rsidRPr="008606A3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8606A3" w:rsidRPr="008606A3">
        <w:t>,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8606A3" w:rsidRPr="008606A3">
        <w:t>), которая обычно находится близко к центру изображения:</w:t>
      </w:r>
    </w:p>
    <w:p w14:paraId="6889738F" w14:textId="7FBC9896" w:rsidR="008606A3" w:rsidRPr="008606A3" w:rsidRDefault="00F54EEB" w:rsidP="008606A3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2.3</m:t>
                  </m:r>
                </m:e>
              </m:d>
            </m:e>
          </m:eqArr>
        </m:oMath>
      </m:oMathPara>
    </w:p>
    <w:p w14:paraId="19278891" w14:textId="21F2E772" w:rsidR="00922B72" w:rsidRDefault="008606A3" w:rsidP="00922B72">
      <w:r w:rsidRPr="008606A3">
        <w:t xml:space="preserve">Матрица внутренних параметров </w:t>
      </w:r>
      <m:oMath>
        <m:r>
          <w:rPr>
            <w:rFonts w:ascii="Cambria Math" w:hAnsi="Cambria Math"/>
          </w:rPr>
          <m:t>A</m:t>
        </m:r>
      </m:oMath>
      <w:r w:rsidR="008C431D" w:rsidRPr="00F7736E">
        <w:rPr>
          <w:iCs/>
        </w:rPr>
        <w:t xml:space="preserve"> </w:t>
      </w:r>
      <w:r w:rsidRPr="008606A3">
        <w:t>не зависит от просматриваемой сцены. Таким образом, после оценки е</w:t>
      </w:r>
      <w:r w:rsidR="008C431D">
        <w:t>ё</w:t>
      </w:r>
      <w:r w:rsidRPr="008606A3">
        <w:t xml:space="preserve"> можно использовать повторно, если фокусное расстояние фиксировано (в случае зум-объектива). Таким образом, если изображение с камеры масштабируется с коэффициентом, все эти параметры необходимо масштабировать (соответственно умножать/</w:t>
      </w:r>
      <w:r w:rsidR="008C431D">
        <w:t>делить</w:t>
      </w:r>
      <w:r w:rsidRPr="008606A3">
        <w:t>) на один и тот же коэффициент.</w:t>
      </w:r>
    </w:p>
    <w:p w14:paraId="7B949F2C" w14:textId="0082EBDB" w:rsidR="008606A3" w:rsidRDefault="008606A3" w:rsidP="00922B72">
      <w:r w:rsidRPr="008606A3">
        <w:t xml:space="preserve">Совместная матрица вращения-переноса </w:t>
      </w:r>
      <m:oMath>
        <m:r>
          <w:rPr>
            <w:rFonts w:ascii="Cambria Math" w:hAnsi="Cambria Math"/>
          </w:rPr>
          <m:t>[R|t]</m:t>
        </m:r>
      </m:oMath>
      <w:r w:rsidRPr="008606A3">
        <w:t xml:space="preserve"> является матричным произведением проективного преобразования и однородного преобразования. Проективное преобразование </w:t>
      </w:r>
      <w:r w:rsidR="00C211F2">
        <w:t>3</w:t>
      </w:r>
      <w:r w:rsidRPr="008606A3">
        <w:t xml:space="preserve"> на 4</w:t>
      </w:r>
      <w:r w:rsidR="00C211F2" w:rsidRPr="00C211F2">
        <w:t xml:space="preserve"> (</w:t>
      </w:r>
      <w:r w:rsidR="005D35F8">
        <w:t>2.</w:t>
      </w:r>
      <w:r w:rsidR="00C211F2" w:rsidRPr="00C211F2">
        <w:t>4)</w:t>
      </w:r>
      <w:r w:rsidRPr="008606A3">
        <w:t xml:space="preserve"> отображает 3D-точки, представленные в координатах камеры, в 2D-точки на плоскости изображения и представленные в нормализованных координатах камеры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8606A3">
        <w:t xml:space="preserve"> </w:t>
      </w:r>
      <w:r>
        <w:t xml:space="preserve">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8606A3">
        <w:t>:</w:t>
      </w:r>
    </w:p>
    <w:p w14:paraId="1B4BAD8A" w14:textId="1F6E2125" w:rsidR="00C211F2" w:rsidRPr="00C211F2" w:rsidRDefault="00F54EEB" w:rsidP="00922B72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2.4</m:t>
                  </m:r>
                </m:e>
              </m:d>
            </m:e>
          </m:eqArr>
        </m:oMath>
      </m:oMathPara>
    </w:p>
    <w:p w14:paraId="7A04A7F4" w14:textId="19BBB317" w:rsidR="00C211F2" w:rsidRPr="00C211F2" w:rsidRDefault="00C211F2" w:rsidP="00C211F2">
      <w:r w:rsidRPr="00C211F2">
        <w:t xml:space="preserve">Однородное преобразование </w:t>
      </w:r>
      <w:r w:rsidR="008C431D">
        <w:t>определяется</w:t>
      </w:r>
      <w:r w:rsidR="008C431D" w:rsidRPr="00C211F2">
        <w:t xml:space="preserve"> </w:t>
      </w:r>
      <w:r w:rsidRPr="00C211F2">
        <w:t xml:space="preserve">внешними параметрами </w:t>
      </w:r>
      <m:oMath>
        <m:r>
          <w:rPr>
            <w:rFonts w:ascii="Cambria Math" w:hAnsi="Cambria Math"/>
          </w:rPr>
          <m:t>R</m:t>
        </m:r>
      </m:oMath>
      <w:r w:rsidRPr="00C211F2">
        <w:t xml:space="preserve"> и </w:t>
      </w:r>
      <m:oMath>
        <m:r>
          <w:rPr>
            <w:rFonts w:ascii="Cambria Math" w:hAnsi="Cambria Math"/>
          </w:rPr>
          <m:t>t</m:t>
        </m:r>
      </m:oMath>
      <w:r w:rsidRPr="00C211F2">
        <w:t xml:space="preserve"> и представляет собой изменение базиса с мировой системы координат </w:t>
      </w:r>
      <m:oMath>
        <m:r>
          <w:rPr>
            <w:rFonts w:ascii="Cambria Math" w:hAnsi="Cambria Math"/>
            <w:lang w:val="en-US"/>
          </w:rPr>
          <m:t>W</m:t>
        </m:r>
      </m:oMath>
      <w:r w:rsidRPr="00C211F2">
        <w:t xml:space="preserve"> на систему координат камеры </w:t>
      </w:r>
      <m:oMath>
        <m:r>
          <w:rPr>
            <w:rFonts w:ascii="Cambria Math" w:hAnsi="Cambria Math"/>
            <w:lang w:val="en-US"/>
          </w:rPr>
          <m:t>C</m:t>
        </m:r>
      </m:oMath>
      <w:r w:rsidRPr="00C211F2">
        <w:t xml:space="preserve">. Таким образом, учитывая представление точки </w:t>
      </w:r>
      <m:oMath>
        <m:r>
          <w:rPr>
            <w:rFonts w:ascii="Cambria Math" w:hAnsi="Cambria Math"/>
          </w:rPr>
          <m:t>P</m:t>
        </m:r>
      </m:oMath>
      <w:r w:rsidRPr="00C211F2">
        <w:t xml:space="preserve"> в мировых координатах,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Pr="00C211F2">
        <w:t xml:space="preserve">, мы получаем представление P в системе координат камеры,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C211F2">
        <w:t>, по формуле (</w:t>
      </w:r>
      <w:r w:rsidR="005D35F8">
        <w:t>2.</w:t>
      </w:r>
      <w:r w:rsidRPr="00C211F2">
        <w:t>5):</w:t>
      </w:r>
    </w:p>
    <w:p w14:paraId="5129EF65" w14:textId="4180308B" w:rsidR="00C211F2" w:rsidRPr="00C211F2" w:rsidRDefault="00F54EEB" w:rsidP="00C211F2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2.5</m:t>
                  </m:r>
                </m:e>
              </m:d>
            </m:e>
          </m:eqArr>
        </m:oMath>
      </m:oMathPara>
    </w:p>
    <w:p w14:paraId="24C318D9" w14:textId="6DEC6A39" w:rsidR="00C211F2" w:rsidRDefault="008C431D" w:rsidP="00C211F2">
      <w:pPr>
        <w:ind w:firstLine="0"/>
      </w:pPr>
      <w:r>
        <w:t>то есть</w:t>
      </w:r>
      <w:r w:rsidR="00C211F2" w:rsidRPr="00C211F2">
        <w:t xml:space="preserve"> </w:t>
      </w:r>
      <w:r>
        <w:t xml:space="preserve">матрица </w:t>
      </w:r>
      <w:r w:rsidR="00C211F2" w:rsidRPr="00C211F2">
        <w:t>однородно</w:t>
      </w:r>
      <w:r>
        <w:t>го</w:t>
      </w:r>
      <w:r w:rsidR="00C211F2" w:rsidRPr="00C211F2">
        <w:t xml:space="preserve"> преобразовани</w:t>
      </w:r>
      <w:r>
        <w:t>я</w:t>
      </w:r>
      <w:r w:rsidR="00C211F2" w:rsidRPr="00C211F2">
        <w:t xml:space="preserve"> состоит из </w:t>
      </w:r>
      <m:oMath>
        <m:r>
          <w:rPr>
            <w:rFonts w:ascii="Cambria Math" w:hAnsi="Cambria Math"/>
          </w:rPr>
          <m:t>R∈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3×3</m:t>
            </m:r>
          </m:sup>
        </m:sSup>
      </m:oMath>
      <w:r w:rsidR="00C211F2">
        <w:t xml:space="preserve"> </w:t>
      </w:r>
      <w:r w:rsidR="003A3AAE">
        <w:t>–</w:t>
      </w:r>
      <w:r w:rsidR="00C211F2" w:rsidRPr="00C211F2">
        <w:t xml:space="preserve"> матрицы вращения, </w:t>
      </w:r>
      <w:r w:rsidR="00C211F2" w:rsidRPr="00267057">
        <w:t>и</w:t>
      </w:r>
      <w:r w:rsidR="00267057" w:rsidRPr="00267057">
        <w:t> </w:t>
      </w:r>
      <m:oMath>
        <m:r>
          <w:rPr>
            <w:rFonts w:ascii="Cambria Math" w:hAnsi="Cambria Math"/>
          </w:rPr>
          <m:t>t∈ 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3×1</m:t>
            </m:r>
          </m:sup>
        </m:sSup>
      </m:oMath>
      <w:r w:rsidR="00C211F2">
        <w:t xml:space="preserve"> </w:t>
      </w:r>
      <w:r w:rsidR="003A3AAE">
        <w:t>–</w:t>
      </w:r>
      <w:r w:rsidR="00C211F2">
        <w:t xml:space="preserve"> </w:t>
      </w:r>
      <w:r w:rsidR="00C211F2" w:rsidRPr="00C211F2">
        <w:t>вектора переноса:</w:t>
      </w:r>
    </w:p>
    <w:p w14:paraId="6E70ADBF" w14:textId="7C6E4B60" w:rsidR="00FF32BC" w:rsidRPr="00FF32BC" w:rsidRDefault="00F54EEB" w:rsidP="00C211F2">
      <w:pPr>
        <w:ind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31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z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2.6</m:t>
                  </m:r>
                </m:e>
              </m:d>
            </m:e>
          </m:eqArr>
        </m:oMath>
      </m:oMathPara>
    </w:p>
    <w:p w14:paraId="613D991C" w14:textId="170EE939" w:rsidR="00FF32BC" w:rsidRDefault="00FF32BC" w:rsidP="00FF32BC">
      <w:r>
        <w:t>П</w:t>
      </w:r>
      <w:r w:rsidRPr="00FF32BC">
        <w:t>олучаем проективное преобразование, которое отображает 3D-точки в мировых координатах в 2D-точки на плоскости изображения и в нормированных координатах камеры</w:t>
      </w:r>
      <w:r w:rsidR="00E92388" w:rsidRPr="00E92388">
        <w:t xml:space="preserve"> (</w:t>
      </w:r>
      <w:r w:rsidR="00267057">
        <w:t>2.</w:t>
      </w:r>
      <w:r w:rsidR="00E92388" w:rsidRPr="00E92388">
        <w:t>7)</w:t>
      </w:r>
      <w:r w:rsidRPr="00FF32BC">
        <w:t>:</w:t>
      </w:r>
    </w:p>
    <w:p w14:paraId="10955CE0" w14:textId="20985790" w:rsidR="00FF32BC" w:rsidRPr="00C626AA" w:rsidRDefault="00F54EEB" w:rsidP="00FF32BC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31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z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2.7</m:t>
                  </m:r>
                </m:e>
              </m:d>
            </m:e>
          </m:eqArr>
        </m:oMath>
      </m:oMathPara>
    </w:p>
    <w:p w14:paraId="1A384BAE" w14:textId="18315AFA" w:rsidR="00C626AA" w:rsidRDefault="00C626AA" w:rsidP="00C626AA">
      <w:pPr>
        <w:ind w:firstLine="0"/>
      </w:pPr>
      <w:r>
        <w:t>где</w:t>
      </w:r>
      <w:r w:rsidRPr="00C626A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C626AA">
        <w:t>,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C626AA">
        <w:t xml:space="preserve">. </w:t>
      </w:r>
    </w:p>
    <w:p w14:paraId="539BF432" w14:textId="77777777" w:rsidR="00C626AA" w:rsidRDefault="00C626AA" w:rsidP="00C626AA">
      <w:pPr>
        <w:ind w:firstLine="0"/>
      </w:pPr>
    </w:p>
    <w:p w14:paraId="2ED429A5" w14:textId="0747F951" w:rsidR="00C626AA" w:rsidRDefault="00C626AA" w:rsidP="00C626AA">
      <w:r w:rsidRPr="00C626AA">
        <w:t>Соединяя вместе уравнения для внутренних и внешних характеристик, мож</w:t>
      </w:r>
      <w:r w:rsidR="00267057">
        <w:t>но</w:t>
      </w:r>
      <w:r w:rsidRPr="00C626AA">
        <w:t xml:space="preserve"> </w:t>
      </w:r>
      <w:r>
        <w:t>все записать в виде (</w:t>
      </w:r>
      <w:r w:rsidR="00267057">
        <w:t>2.</w:t>
      </w:r>
      <w:r>
        <w:t>8)</w:t>
      </w:r>
      <w:r w:rsidRPr="00C626AA">
        <w:t>:</w:t>
      </w:r>
    </w:p>
    <w:p w14:paraId="454AFB13" w14:textId="47392D18" w:rsidR="00C626AA" w:rsidRPr="009E00DB" w:rsidRDefault="00F54EEB" w:rsidP="00C626AA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31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2.8</m:t>
                  </m:r>
                </m:e>
              </m:d>
            </m:e>
          </m:eqArr>
        </m:oMath>
      </m:oMathPara>
    </w:p>
    <w:p w14:paraId="63433D30" w14:textId="171C3380" w:rsidR="009E00DB" w:rsidRDefault="00E92388" w:rsidP="00C626AA">
      <w:r>
        <w:t xml:space="preserve">Если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≠0</m:t>
        </m:r>
      </m:oMath>
      <w:r>
        <w:t>, то (8) примет вид (</w:t>
      </w:r>
      <w:r w:rsidR="00267057">
        <w:t>2.</w:t>
      </w:r>
      <w:r>
        <w:t>9)</w:t>
      </w:r>
      <w:r w:rsidRPr="00E92388">
        <w:t>:</w:t>
      </w:r>
    </w:p>
    <w:p w14:paraId="0A5D88B3" w14:textId="3947DED5" w:rsidR="00E92388" w:rsidRPr="00E92388" w:rsidRDefault="00F54EEB" w:rsidP="00C626AA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</m:sub>
                            </m:sSub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2.9</m:t>
                  </m:r>
                </m:e>
              </m:d>
            </m:e>
          </m:eqArr>
        </m:oMath>
      </m:oMathPara>
    </w:p>
    <w:p w14:paraId="1E4FAB17" w14:textId="571CA112" w:rsidR="00E92388" w:rsidRDefault="00E92388" w:rsidP="00E92388">
      <w:pPr>
        <w:ind w:firstLine="0"/>
      </w:pPr>
      <w:r>
        <w:t xml:space="preserve">где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  <m:e>
            <m:r>
              <w:rPr>
                <w:rFonts w:ascii="Cambria Math" w:hAnsi="Cambria Math"/>
              </w:rPr>
              <m:t>t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</w:rPr>
          <m:t>.</m:t>
        </m:r>
      </m:oMath>
    </w:p>
    <w:p w14:paraId="0C1992B4" w14:textId="500079A6" w:rsidR="00B94CDD" w:rsidRDefault="00B94CDD" w:rsidP="00B94CDD">
      <w:pPr>
        <w:rPr>
          <w:iCs/>
        </w:rPr>
      </w:pPr>
      <w:r w:rsidRPr="00B94CDD">
        <w:rPr>
          <w:iCs/>
        </w:rPr>
        <w:t>На рисунке 20 показана модель камеры-обскуры.</w:t>
      </w:r>
    </w:p>
    <w:p w14:paraId="1C725B31" w14:textId="77777777" w:rsidR="00B94CDD" w:rsidRDefault="00B94CDD" w:rsidP="00B94CDD">
      <w:pPr>
        <w:keepNext/>
        <w:jc w:val="center"/>
      </w:pPr>
      <w:r>
        <w:rPr>
          <w:iCs/>
          <w:noProof/>
        </w:rPr>
        <w:lastRenderedPageBreak/>
        <w:drawing>
          <wp:inline distT="0" distB="0" distL="0" distR="0" wp14:anchorId="0DB19AAD" wp14:editId="32F5B1B5">
            <wp:extent cx="4993167" cy="3519377"/>
            <wp:effectExtent l="0" t="0" r="0" b="5080"/>
            <wp:docPr id="89615409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610" cy="352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77226" w14:textId="408AE210" w:rsidR="00B94CDD" w:rsidRDefault="00B94CDD" w:rsidP="00B94CDD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20</w:t>
      </w:r>
      <w:r w:rsidR="00F54EEB">
        <w:rPr>
          <w:noProof/>
        </w:rPr>
        <w:fldChar w:fldCharType="end"/>
      </w:r>
      <w:r w:rsidRPr="00B94CDD">
        <w:t xml:space="preserve"> – </w:t>
      </w:r>
      <w:r>
        <w:t xml:space="preserve">Модель </w:t>
      </w:r>
      <w:r w:rsidRPr="003A3AAE">
        <w:t>камеры</w:t>
      </w:r>
      <w:r w:rsidR="003A3AAE" w:rsidRPr="003A3AAE">
        <w:t>-</w:t>
      </w:r>
      <w:r w:rsidRPr="003A3AAE">
        <w:t>обскуры</w:t>
      </w:r>
    </w:p>
    <w:p w14:paraId="6BEF67A9" w14:textId="43C2FC28" w:rsidR="00B94CDD" w:rsidRDefault="00B94CDD" w:rsidP="00B94CDD">
      <w:r w:rsidRPr="00B94CDD">
        <w:t>Настоящие линзы обычно имеют некоторую дисторсию</w:t>
      </w:r>
      <w:r w:rsidR="000A7DAD">
        <w:t xml:space="preserve"> –</w:t>
      </w:r>
      <w:r w:rsidRPr="00B94CDD">
        <w:t xml:space="preserve"> в основном</w:t>
      </w:r>
      <w:r w:rsidR="000A7DAD">
        <w:t>,</w:t>
      </w:r>
      <w:r w:rsidRPr="00B94CDD">
        <w:t xml:space="preserve"> радиальную дисторсию и небольшую тангенциальную дисторсию. </w:t>
      </w:r>
      <w:r w:rsidR="00CE67A2">
        <w:t xml:space="preserve">Например, в соответствующей функции </w:t>
      </w:r>
      <w:r w:rsidR="00CE67A2">
        <w:rPr>
          <w:lang w:val="en-US"/>
        </w:rPr>
        <w:t>undistort</w:t>
      </w:r>
      <w:r w:rsidR="00CE67A2" w:rsidRPr="004B23BF">
        <w:t xml:space="preserve"> </w:t>
      </w:r>
      <w:r w:rsidR="00CE67A2">
        <w:t xml:space="preserve">библиотеки </w:t>
      </w:r>
      <w:r w:rsidR="00CE67A2">
        <w:rPr>
          <w:lang w:val="en-US"/>
        </w:rPr>
        <w:t>OpenCV</w:t>
      </w:r>
      <w:r w:rsidR="00CE67A2" w:rsidRPr="004B23BF">
        <w:t xml:space="preserve"> [11] </w:t>
      </w:r>
      <w:r w:rsidRPr="00B94CDD">
        <w:t xml:space="preserve">приведенная выше модель </w:t>
      </w:r>
      <w:r w:rsidR="00CE67A2">
        <w:t xml:space="preserve">камеры </w:t>
      </w:r>
      <w:r w:rsidRPr="00B94CDD">
        <w:t>расширяется следующим образом:</w:t>
      </w:r>
    </w:p>
    <w:p w14:paraId="4FBFEA9F" w14:textId="39551886" w:rsidR="00B94CDD" w:rsidRPr="00B94CDD" w:rsidRDefault="00F54EEB" w:rsidP="00B94CDD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''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2.10</m:t>
                  </m:r>
                </m:e>
              </m:d>
            </m:e>
          </m:eqArr>
        </m:oMath>
      </m:oMathPara>
    </w:p>
    <w:p w14:paraId="06C80C8A" w14:textId="73077754" w:rsidR="00B94CDD" w:rsidRDefault="00B94CDD" w:rsidP="00B94CDD">
      <w:pPr>
        <w:ind w:firstLine="0"/>
      </w:pPr>
      <w:r>
        <w:t xml:space="preserve">где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''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'2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5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6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'2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,</m:t>
        </m:r>
      </m:oMath>
    </w:p>
    <w:p w14:paraId="3C5BD106" w14:textId="4546E710" w:rsidR="003A3AAE" w:rsidRPr="003A3AAE" w:rsidRDefault="003A3AAE" w:rsidP="003A3AAE">
      <w:pPr>
        <w:ind w:firstLine="0"/>
      </w:pPr>
      <w:r w:rsidRPr="003A3AAE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3A3AAE">
        <w:t xml:space="preserve"> – коэффициенты радиальной дисторсии,</w:t>
      </w:r>
    </w:p>
    <w:p w14:paraId="5C0DF488" w14:textId="28377F86" w:rsidR="003A3AAE" w:rsidRPr="003A3AAE" w:rsidRDefault="00F54EEB" w:rsidP="003A3AAE">
      <w:pPr>
        <w:ind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A3AAE" w:rsidRPr="003A3AA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A3AAE" w:rsidRPr="003A3AAE">
        <w:t xml:space="preserve"> – коэффициенты тангенциальной дисторсии,</w:t>
      </w:r>
    </w:p>
    <w:p w14:paraId="7576F015" w14:textId="39B3983E" w:rsidR="003A3AAE" w:rsidRDefault="00F54EEB" w:rsidP="003A3AAE">
      <w:pPr>
        <w:ind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A3AAE" w:rsidRPr="003A3AA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A3AAE" w:rsidRPr="003A3AA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3A3AAE" w:rsidRPr="003A3AA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3A3AAE" w:rsidRPr="003A3AAE">
        <w:t xml:space="preserve"> – коэффициенты </w:t>
      </w:r>
      <w:r w:rsidR="00D23A6A">
        <w:t xml:space="preserve">так называемой </w:t>
      </w:r>
      <w:r w:rsidR="003A3AAE" w:rsidRPr="003A3AAE">
        <w:t>дисторсии тонкой призмы</w:t>
      </w:r>
      <w:r w:rsidR="00D23A6A">
        <w:t>,</w:t>
      </w:r>
    </w:p>
    <w:p w14:paraId="6EEE9359" w14:textId="5D92A9A8" w:rsidR="00D23A6A" w:rsidRPr="00D23A6A" w:rsidRDefault="00F54EEB" w:rsidP="003A3AAE">
      <w:pPr>
        <w:ind w:firstLine="0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lang w:val="en-US"/>
                </w:rPr>
                <m:t>'2</m:t>
              </m:r>
            </m:sup>
          </m:s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'2</m:t>
              </m:r>
            </m:sup>
          </m:sSup>
          <m: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'</m:t>
                        </m:r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r>
            <w:rPr>
              <w:rFonts w:ascii="Cambria Math" w:hAnsi="Cambria Math"/>
            </w:rPr>
            <m:t xml:space="preserve">, если 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lang w:val="en-US"/>
            </w:rPr>
            <m:t>≠0.</m:t>
          </m:r>
        </m:oMath>
      </m:oMathPara>
    </w:p>
    <w:p w14:paraId="5B80BB7F" w14:textId="23F12721" w:rsidR="003A3AAE" w:rsidRDefault="003A3AAE" w:rsidP="003A3AAE">
      <w:r w:rsidRPr="00BF6543">
        <w:t xml:space="preserve">Коэффициенты более высокого порядка не учитываются в </w:t>
      </w:r>
      <w:r w:rsidRPr="00BF6543">
        <w:rPr>
          <w:lang w:val="en-US"/>
        </w:rPr>
        <w:t>OpenCV</w:t>
      </w:r>
      <w:r w:rsidRPr="00BF6543">
        <w:t xml:space="preserve"> [</w:t>
      </w:r>
      <w:r>
        <w:fldChar w:fldCharType="begin"/>
      </w:r>
      <w:r>
        <w:instrText xml:space="preserve"> REF _Ref138383923 \r \h </w:instrText>
      </w:r>
      <w:r>
        <w:fldChar w:fldCharType="separate"/>
      </w:r>
      <w:r>
        <w:t>11</w:t>
      </w:r>
      <w:r>
        <w:fldChar w:fldCharType="end"/>
      </w:r>
      <w:r w:rsidRPr="00BF6543">
        <w:t>]</w:t>
      </w:r>
      <w:r>
        <w:t xml:space="preserve"> (используемой в данной работе библиотеке)</w:t>
      </w:r>
      <w:r w:rsidRPr="00BF6543">
        <w:t>.</w:t>
      </w:r>
    </w:p>
    <w:p w14:paraId="03AEAB7A" w14:textId="2273FA64" w:rsidR="004171D5" w:rsidRDefault="004171D5" w:rsidP="004171D5">
      <w:pPr>
        <w:pStyle w:val="2"/>
      </w:pPr>
      <w:bookmarkStart w:id="25" w:name="_Toc138721793"/>
      <w:r>
        <w:lastRenderedPageBreak/>
        <w:t>2.3 Алгоритм устранения дисторсии</w:t>
      </w:r>
      <w:bookmarkEnd w:id="25"/>
    </w:p>
    <w:p w14:paraId="506A7908" w14:textId="513F933B" w:rsidR="00DF3FB9" w:rsidRPr="00D602BA" w:rsidRDefault="00DF3FB9" w:rsidP="00DF3FB9">
      <w:pPr>
        <w:ind w:firstLine="708"/>
        <w:rPr>
          <w:szCs w:val="28"/>
        </w:rPr>
      </w:pPr>
      <w:r>
        <w:rPr>
          <w:szCs w:val="28"/>
        </w:rPr>
        <w:t xml:space="preserve">Для устранения дисторсии на </w:t>
      </w:r>
      <w:r w:rsidR="00BE6EAA">
        <w:rPr>
          <w:szCs w:val="28"/>
        </w:rPr>
        <w:t>области отслеживания объектов дорожного движения</w:t>
      </w:r>
      <w:r w:rsidR="00582E94" w:rsidRPr="00582E94">
        <w:rPr>
          <w:szCs w:val="28"/>
        </w:rPr>
        <w:t xml:space="preserve"> (</w:t>
      </w:r>
      <w:r w:rsidR="00582E94">
        <w:rPr>
          <w:szCs w:val="28"/>
        </w:rPr>
        <w:t>область представлена на рисунке 21</w:t>
      </w:r>
      <w:r w:rsidR="00582E94" w:rsidRPr="00582E94">
        <w:rPr>
          <w:szCs w:val="28"/>
        </w:rPr>
        <w:t>)</w:t>
      </w:r>
      <w:r>
        <w:rPr>
          <w:szCs w:val="28"/>
        </w:rPr>
        <w:t xml:space="preserve"> был </w:t>
      </w:r>
      <w:r w:rsidR="00D23A6A">
        <w:rPr>
          <w:szCs w:val="28"/>
        </w:rPr>
        <w:t xml:space="preserve">разработан </w:t>
      </w:r>
      <w:r>
        <w:rPr>
          <w:szCs w:val="28"/>
        </w:rPr>
        <w:t xml:space="preserve">алгоритм, который минимизирует кривизну </w:t>
      </w:r>
      <w:r w:rsidR="00D23A6A">
        <w:rPr>
          <w:szCs w:val="28"/>
        </w:rPr>
        <w:t xml:space="preserve">определённых заранее </w:t>
      </w:r>
      <w:r>
        <w:rPr>
          <w:szCs w:val="28"/>
        </w:rPr>
        <w:t>линий</w:t>
      </w:r>
      <w:r w:rsidR="00D23A6A">
        <w:rPr>
          <w:szCs w:val="28"/>
        </w:rPr>
        <w:t xml:space="preserve">. При проверке алгоритма такие линии </w:t>
      </w:r>
      <w:r>
        <w:rPr>
          <w:szCs w:val="28"/>
        </w:rPr>
        <w:t>проходя</w:t>
      </w:r>
      <w:r w:rsidR="00D23A6A">
        <w:rPr>
          <w:szCs w:val="28"/>
        </w:rPr>
        <w:t xml:space="preserve">т </w:t>
      </w:r>
      <w:r>
        <w:rPr>
          <w:szCs w:val="28"/>
        </w:rPr>
        <w:t>по двойной сплошной</w:t>
      </w:r>
      <w:r w:rsidR="00582E94">
        <w:rPr>
          <w:szCs w:val="28"/>
        </w:rPr>
        <w:t xml:space="preserve"> (желтая линия на рисунке</w:t>
      </w:r>
      <w:r w:rsidR="004B23BF">
        <w:rPr>
          <w:szCs w:val="28"/>
        </w:rPr>
        <w:t> </w:t>
      </w:r>
      <w:r w:rsidR="00582E94">
        <w:rPr>
          <w:szCs w:val="28"/>
        </w:rPr>
        <w:t>22)</w:t>
      </w:r>
      <w:r>
        <w:rPr>
          <w:szCs w:val="28"/>
        </w:rPr>
        <w:t>, по правой крайней грани пешеходного перехода</w:t>
      </w:r>
      <w:r w:rsidR="00582E94">
        <w:rPr>
          <w:szCs w:val="28"/>
        </w:rPr>
        <w:t xml:space="preserve"> (оранжевая линия на рисунке</w:t>
      </w:r>
      <w:r w:rsidR="004B23BF">
        <w:rPr>
          <w:szCs w:val="28"/>
        </w:rPr>
        <w:t> </w:t>
      </w:r>
      <w:r w:rsidR="00582E94">
        <w:rPr>
          <w:szCs w:val="28"/>
        </w:rPr>
        <w:t>22)</w:t>
      </w:r>
      <w:r w:rsidR="00D23A6A">
        <w:rPr>
          <w:szCs w:val="28"/>
        </w:rPr>
        <w:t xml:space="preserve">. </w:t>
      </w:r>
    </w:p>
    <w:p w14:paraId="146258A3" w14:textId="77777777" w:rsidR="00582E94" w:rsidRDefault="00582E94" w:rsidP="00582E94">
      <w:pPr>
        <w:keepNext/>
        <w:ind w:firstLine="708"/>
        <w:jc w:val="center"/>
      </w:pPr>
      <w:r w:rsidRPr="00582E94">
        <w:rPr>
          <w:noProof/>
          <w:szCs w:val="28"/>
        </w:rPr>
        <w:drawing>
          <wp:inline distT="0" distB="0" distL="0" distR="0" wp14:anchorId="134B82FF" wp14:editId="4E0DF149">
            <wp:extent cx="4848634" cy="2724150"/>
            <wp:effectExtent l="0" t="0" r="0" b="0"/>
            <wp:docPr id="850725348" name="Рисунок 1" descr="Изображение выглядит как на открытом воздухе, дорога, транспортное средство, маш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25348" name="Рисунок 1" descr="Изображение выглядит как на открытом воздухе, дорога, транспортное средство, машин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30" cy="273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3B4C" w14:textId="388EFB99" w:rsidR="00582E94" w:rsidRDefault="00582E94" w:rsidP="00582E94">
      <w:pPr>
        <w:pStyle w:val="af9"/>
        <w:rPr>
          <w:szCs w:val="28"/>
        </w:rPr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21</w:t>
      </w:r>
      <w:r w:rsidR="00F54EEB">
        <w:rPr>
          <w:noProof/>
        </w:rPr>
        <w:fldChar w:fldCharType="end"/>
      </w:r>
      <w:r>
        <w:t xml:space="preserve"> – Изображение с выделенной областью отслеживания объектов дорожного движения</w:t>
      </w:r>
    </w:p>
    <w:p w14:paraId="7A8D5723" w14:textId="77777777" w:rsidR="00582E94" w:rsidRDefault="00582E94" w:rsidP="00E934FA">
      <w:pPr>
        <w:keepNext/>
        <w:jc w:val="center"/>
      </w:pPr>
      <w:r w:rsidRPr="00582E94">
        <w:rPr>
          <w:noProof/>
        </w:rPr>
        <w:drawing>
          <wp:inline distT="0" distB="0" distL="0" distR="0" wp14:anchorId="3F95B7B0" wp14:editId="04FBE790">
            <wp:extent cx="4819650" cy="2697662"/>
            <wp:effectExtent l="0" t="0" r="0" b="0"/>
            <wp:docPr id="2008078445" name="Рисунок 1" descr="Изображение выглядит как на открытом воздухе, дорога, машина, транспортное сред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78445" name="Рисунок 1" descr="Изображение выглядит как на открытом воздухе, дорога, машина, транспортное средство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8943" cy="274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A337" w14:textId="3139B832" w:rsidR="00897FE0" w:rsidRDefault="00582E94" w:rsidP="00582E94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22</w:t>
      </w:r>
      <w:r w:rsidR="00F54EEB">
        <w:rPr>
          <w:noProof/>
        </w:rPr>
        <w:fldChar w:fldCharType="end"/>
      </w:r>
      <w:r>
        <w:t xml:space="preserve"> – </w:t>
      </w:r>
      <w:r w:rsidRPr="00582E94">
        <w:t xml:space="preserve">Исходное изображение с дисторсией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AB</m:t>
            </m:r>
          </m:sub>
        </m:sSub>
        <m:r>
          <w:rPr>
            <w:rFonts w:ascii="Cambria Math" w:hAnsi="Cambria Math"/>
          </w:rPr>
          <m:t>(</m:t>
        </m:r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x</m:t>
            </m:r>
          </m:e>
        </m:acc>
        <m:r>
          <w:rPr>
            <w:rFonts w:ascii="Cambria Math" w:hAnsi="Cambria Math"/>
          </w:rPr>
          <m:t>)</m:t>
        </m:r>
      </m:oMath>
      <w:r w:rsidRPr="00582E94">
        <w:t xml:space="preserve"> – синие прямые,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sup>
                </m:sSubSup>
                <m:r>
                  <w:rPr>
                    <w:rFonts w:ascii="Cambria Math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sup>
                </m:sSubSup>
              </m:e>
            </m:d>
          </m:e>
        </m:d>
      </m:oMath>
      <w:r w:rsidRPr="00582E94">
        <w:t xml:space="preserve"> </w:t>
      </w:r>
      <w:r w:rsidR="00DE344A" w:rsidRPr="00582E94">
        <w:t>–</w:t>
      </w:r>
      <w:r w:rsidRPr="00582E94">
        <w:t xml:space="preserve"> желтая линия,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d>
                  </m:sup>
                </m:sSubSup>
                <m:r>
                  <w:rPr>
                    <w:rFonts w:ascii="Cambria Math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d>
                  </m:sup>
                </m:sSubSup>
              </m:e>
            </m:d>
          </m:e>
        </m:d>
      </m:oMath>
      <w:r w:rsidRPr="00582E94">
        <w:t xml:space="preserve"> </w:t>
      </w:r>
      <w:r w:rsidR="00DE344A" w:rsidRPr="00582E94">
        <w:t>–</w:t>
      </w:r>
      <w:r w:rsidRPr="00582E94">
        <w:t xml:space="preserve"> оранжевая линия</w:t>
      </w:r>
    </w:p>
    <w:p w14:paraId="4D9CAE63" w14:textId="3970254A" w:rsidR="00582E94" w:rsidRDefault="00582E94" w:rsidP="00582E94">
      <w:r w:rsidRPr="00582E94">
        <w:lastRenderedPageBreak/>
        <w:t xml:space="preserve">Библиотека </w:t>
      </w:r>
      <w:r w:rsidRPr="00582E94">
        <w:rPr>
          <w:lang w:val="en-US"/>
        </w:rPr>
        <w:t>OpenCV</w:t>
      </w:r>
      <w:r w:rsidRPr="00582E94">
        <w:t xml:space="preserve"> [</w:t>
      </w:r>
      <w:r>
        <w:fldChar w:fldCharType="begin"/>
      </w:r>
      <w:r>
        <w:instrText xml:space="preserve"> REF _Ref138383923 \r \h </w:instrText>
      </w:r>
      <w:r>
        <w:fldChar w:fldCharType="separate"/>
      </w:r>
      <w:r>
        <w:t>11</w:t>
      </w:r>
      <w:r>
        <w:fldChar w:fldCharType="end"/>
      </w:r>
      <w:r w:rsidRPr="00582E94">
        <w:t xml:space="preserve">] содержит функцию компенсации дисторсии </w:t>
      </w:r>
      <w:r w:rsidR="00D23A6A">
        <w:rPr>
          <w:rFonts w:eastAsiaTheme="minorEastAsia"/>
          <w:szCs w:val="28"/>
          <w:lang w:val="en-US"/>
        </w:rPr>
        <w:t>undistort</w:t>
      </w:r>
      <w:r w:rsidR="00D23A6A" w:rsidRPr="008A45E4">
        <w:rPr>
          <w:rFonts w:eastAsiaTheme="minorEastAsia"/>
          <w:szCs w:val="28"/>
        </w:rPr>
        <w:t xml:space="preserve"> </w:t>
      </w:r>
      <w:r w:rsidRPr="00582E94">
        <w:t>по заданным параметрам. Выбор оптимальных параметров для минимизации дисторсии происходит по сумме (</w:t>
      </w:r>
      <w:r w:rsidR="00267057">
        <w:t>2.1</w:t>
      </w:r>
      <w:r w:rsidRPr="00582E94">
        <w:t>2) метрик</w:t>
      </w:r>
      <w:r>
        <w:t xml:space="preserve"> </w:t>
      </w:r>
      <w:r>
        <w:rPr>
          <w:lang w:val="en-US"/>
        </w:rPr>
        <w:t>MSE</w:t>
      </w:r>
      <w:r w:rsidRPr="00582E94">
        <w:t xml:space="preserve"> (</w:t>
      </w:r>
      <w:r w:rsidR="00267057">
        <w:t>2.1</w:t>
      </w:r>
      <w:r w:rsidRPr="00582E94">
        <w:t xml:space="preserve">1), отражающих </w:t>
      </w:r>
      <w:r w:rsidR="00D23A6A">
        <w:t xml:space="preserve">средний квадрат </w:t>
      </w:r>
      <w:r w:rsidRPr="00582E94">
        <w:t>отклонени</w:t>
      </w:r>
      <w:r w:rsidR="00D23A6A">
        <w:t>я</w:t>
      </w:r>
      <w:r w:rsidRPr="00582E94">
        <w:t xml:space="preserve"> кривых на изображении от прямых линий:</w:t>
      </w:r>
    </w:p>
    <w:p w14:paraId="024E4B8E" w14:textId="1E9AD879" w:rsidR="00582E94" w:rsidRPr="00582E94" w:rsidRDefault="00F54EEB" w:rsidP="00582E94">
      <w:pPr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MSE</m:t>
                  </m:r>
                  <m:r>
                    <w:rPr>
                      <w:rFonts w:ascii="Cambria Math" w:hAnsi="Cambria Math"/>
                    </w:rPr>
                    <m:t>= 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AB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</m:e>
                                  </m:acc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e>
              </m:eqArr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2.11</m:t>
                  </m:r>
                </m:e>
              </m:d>
            </m:e>
          </m:eqArr>
        </m:oMath>
      </m:oMathPara>
    </w:p>
    <w:p w14:paraId="11BDFDB7" w14:textId="65160F64" w:rsidR="00582E94" w:rsidRDefault="00582E94" w:rsidP="00582E94">
      <w:pPr>
        <w:ind w:firstLine="0"/>
        <w:rPr>
          <w:iCs/>
        </w:rPr>
      </w:pPr>
      <w:r>
        <w:t xml:space="preserve">где </w:t>
      </w:r>
      <m:oMath>
        <m:acc>
          <m:accPr>
            <m:ctrlPr>
              <w:rPr>
                <w:rFonts w:ascii="Cambria Math" w:hAnsi="Cambria Math"/>
                <w:i/>
                <w:iCs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acc>
        <m:r>
          <w:rPr>
            <w:rFonts w:ascii="Cambria Math" w:hAnsi="Cambria Math"/>
          </w:rPr>
          <m:t>,</m:t>
        </m:r>
        <m:acc>
          <m:accPr>
            <m:ctrlPr>
              <w:rPr>
                <w:rFonts w:ascii="Cambria Math" w:hAnsi="Cambria Math"/>
                <w:i/>
                <w:iCs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acc>
      </m:oMath>
      <w:r>
        <w:rPr>
          <w:iCs/>
        </w:rPr>
        <w:t xml:space="preserve"> </w:t>
      </w:r>
      <w:r w:rsidR="00FE2D9F" w:rsidRPr="00582E94">
        <w:t>–</w:t>
      </w:r>
      <w:r>
        <w:rPr>
          <w:iCs/>
        </w:rPr>
        <w:t xml:space="preserve"> </w:t>
      </w:r>
      <w:r w:rsidRPr="00582E94">
        <w:rPr>
          <w:iCs/>
        </w:rPr>
        <w:t xml:space="preserve">координаты точек линии после коррекции, </w:t>
      </w:r>
    </w:p>
    <w:p w14:paraId="573A1324" w14:textId="46BC5CFF" w:rsidR="00582E94" w:rsidRDefault="00F54EEB" w:rsidP="00582E94">
      <w:pPr>
        <w:ind w:firstLine="0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AB</m:t>
            </m:r>
          </m:sub>
        </m:sSub>
        <m:r>
          <w:rPr>
            <w:rFonts w:ascii="Cambria Math" w:hAnsi="Cambria Math"/>
          </w:rPr>
          <m:t>(</m:t>
        </m:r>
        <m:acc>
          <m:accPr>
            <m:ctrlPr>
              <w:rPr>
                <w:rFonts w:ascii="Cambria Math" w:hAnsi="Cambria Math"/>
                <w:i/>
                <w:iCs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</m:e>
        </m:acc>
        <m:r>
          <w:rPr>
            <w:rFonts w:ascii="Cambria Math" w:hAnsi="Cambria Math"/>
          </w:rPr>
          <m:t>)</m:t>
        </m:r>
      </m:oMath>
      <w:r w:rsidR="00582E94" w:rsidRPr="00582E94">
        <w:rPr>
          <w:iCs/>
        </w:rPr>
        <w:t xml:space="preserve"> – линейная интерполяция по крайним точкам</w:t>
      </w:r>
    </w:p>
    <w:p w14:paraId="4D9A347A" w14:textId="77777777" w:rsidR="00582E94" w:rsidRPr="00582E94" w:rsidRDefault="00582E94" w:rsidP="00582E94">
      <w:pPr>
        <w:ind w:firstLine="0"/>
        <w:rPr>
          <w:iCs/>
        </w:rPr>
      </w:pPr>
    </w:p>
    <w:p w14:paraId="4F95602C" w14:textId="46993DE4" w:rsidR="00582E94" w:rsidRPr="00582E94" w:rsidRDefault="00F54EEB" w:rsidP="00582E94">
      <w:pPr>
        <w:ind w:firstLine="0"/>
        <w:rPr>
          <w:iCs/>
        </w:rPr>
      </w:pPr>
      <m:oMathPara>
        <m:oMathParaPr>
          <m:jc m:val="centerGroup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MS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MS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eqArr>
              <m:r>
                <w:rPr>
                  <w:rFonts w:ascii="Cambria Math" w:hAnsi="Cambria Math"/>
                </w:rPr>
                <m:t>→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min</m:t>
                    </m:r>
                  </m:e>
                </m:mr>
                <m:mr>
                  <m:e>
                    <m:r>
                      <m:rPr>
                        <m:nor/>
                      </m:rPr>
                      <w:rPr>
                        <w:iCs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 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 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 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 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r>
                      <m:rPr>
                        <m:nor/>
                      </m:rPr>
                      <w:rPr>
                        <w:iCs/>
                      </w:rPr>
                      <m:t>)</m:t>
                    </m:r>
                    <m:r>
                      <w:rPr>
                        <w:rFonts w:ascii="Cambria Math" w:hAnsi="Cambria Math"/>
                      </w:rPr>
                      <m:t>∈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cr m:val="double-struck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sup>
                    </m:sSup>
                  </m:e>
                </m:mr>
              </m:m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2.12</m:t>
                  </m:r>
                </m:e>
              </m:d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 w14:paraId="66C22E14" w14:textId="77777777" w:rsidR="00582E94" w:rsidRPr="00582E94" w:rsidRDefault="00582E94" w:rsidP="00582E94">
      <w:pPr>
        <w:ind w:firstLine="0"/>
        <w:rPr>
          <w:iCs/>
        </w:rPr>
      </w:pPr>
    </w:p>
    <w:p w14:paraId="30975499" w14:textId="18563205" w:rsidR="00582E94" w:rsidRPr="00582E94" w:rsidRDefault="00582E94" w:rsidP="00582E94">
      <w:pPr>
        <w:ind w:firstLine="0"/>
        <w:rPr>
          <w:iCs/>
        </w:rPr>
      </w:pPr>
      <m:oMath>
        <m:r>
          <w:rPr>
            <w:rFonts w:ascii="Cambria Math" w:hAnsi="Cambria Math"/>
          </w:rPr>
          <m:t>MS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82E94">
        <w:rPr>
          <w:iCs/>
        </w:rPr>
        <w:t xml:space="preserve"> – степень кривизны кривой 1, проложенной по двойной сплошной на рисунке (желтая линия)</w:t>
      </w:r>
      <w:r w:rsidR="00E934FA" w:rsidRPr="00E934FA">
        <w:rPr>
          <w:iCs/>
        </w:rPr>
        <w:t>,</w:t>
      </w:r>
    </w:p>
    <w:p w14:paraId="1E4B37A3" w14:textId="62226FF0" w:rsidR="00582E94" w:rsidRPr="00582E94" w:rsidRDefault="00582E94" w:rsidP="00582E94">
      <w:pPr>
        <w:ind w:firstLine="0"/>
        <w:rPr>
          <w:iCs/>
        </w:rPr>
      </w:pPr>
      <m:oMath>
        <m:r>
          <w:rPr>
            <w:rFonts w:ascii="Cambria Math" w:hAnsi="Cambria Math"/>
          </w:rPr>
          <m:t>MS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582E94">
        <w:rPr>
          <w:iCs/>
        </w:rPr>
        <w:t xml:space="preserve"> – степень кривизны кривой 2, проложенной по крайней правой грани пешеходного перехода (оранжевая линия).</w:t>
      </w:r>
    </w:p>
    <w:p w14:paraId="1955EA9F" w14:textId="7004E815" w:rsidR="00582E94" w:rsidRPr="006B2503" w:rsidRDefault="00582E94" w:rsidP="00582E94">
      <w:pPr>
        <w:ind w:firstLine="708"/>
        <w:rPr>
          <w:rFonts w:eastAsiaTheme="minorEastAsia"/>
          <w:szCs w:val="28"/>
        </w:rPr>
      </w:pPr>
      <w:r>
        <w:rPr>
          <w:rFonts w:eastAsiaTheme="minorEastAsia"/>
          <w:szCs w:val="28"/>
        </w:rPr>
        <w:t xml:space="preserve">Для минимизации метрики </w:t>
      </w:r>
      <w:r w:rsidRPr="00246971">
        <w:rPr>
          <w:rFonts w:eastAsiaTheme="minorEastAsia"/>
          <w:szCs w:val="28"/>
        </w:rPr>
        <w:t>(</w:t>
      </w:r>
      <w:r w:rsidRPr="00582E94">
        <w:rPr>
          <w:rFonts w:eastAsiaTheme="minorEastAsia"/>
          <w:szCs w:val="28"/>
        </w:rPr>
        <w:t>2</w:t>
      </w:r>
      <w:r w:rsidRPr="00246971">
        <w:rPr>
          <w:rFonts w:eastAsiaTheme="minorEastAsia"/>
          <w:szCs w:val="28"/>
        </w:rPr>
        <w:t xml:space="preserve">) </w:t>
      </w:r>
      <w:r>
        <w:rPr>
          <w:rFonts w:eastAsiaTheme="minorEastAsia"/>
          <w:szCs w:val="28"/>
        </w:rPr>
        <w:t>используется метод Нелдера-Мида</w:t>
      </w:r>
      <w:r w:rsidRPr="00E010BC">
        <w:rPr>
          <w:rFonts w:eastAsiaTheme="minorEastAsia"/>
          <w:szCs w:val="28"/>
        </w:rPr>
        <w:t xml:space="preserve"> [</w:t>
      </w:r>
      <w:r w:rsidR="00E934FA">
        <w:rPr>
          <w:rFonts w:eastAsiaTheme="minorEastAsia"/>
          <w:szCs w:val="28"/>
        </w:rPr>
        <w:fldChar w:fldCharType="begin"/>
      </w:r>
      <w:r w:rsidR="00E934FA">
        <w:rPr>
          <w:rFonts w:eastAsiaTheme="minorEastAsia"/>
          <w:szCs w:val="28"/>
        </w:rPr>
        <w:instrText xml:space="preserve"> REF _Ref138386698 \r \h </w:instrText>
      </w:r>
      <w:r w:rsidR="00E934FA">
        <w:rPr>
          <w:rFonts w:eastAsiaTheme="minorEastAsia"/>
          <w:szCs w:val="28"/>
        </w:rPr>
      </w:r>
      <w:r w:rsidR="00E934FA">
        <w:rPr>
          <w:rFonts w:eastAsiaTheme="minorEastAsia"/>
          <w:szCs w:val="28"/>
        </w:rPr>
        <w:fldChar w:fldCharType="separate"/>
      </w:r>
      <w:r w:rsidR="00E934FA">
        <w:rPr>
          <w:rFonts w:eastAsiaTheme="minorEastAsia"/>
          <w:szCs w:val="28"/>
        </w:rPr>
        <w:t>12</w:t>
      </w:r>
      <w:r w:rsidR="00E934FA">
        <w:rPr>
          <w:rFonts w:eastAsiaTheme="minorEastAsia"/>
          <w:szCs w:val="28"/>
        </w:rPr>
        <w:fldChar w:fldCharType="end"/>
      </w:r>
      <w:r w:rsidRPr="00E010BC">
        <w:rPr>
          <w:rFonts w:eastAsiaTheme="minorEastAsia"/>
          <w:szCs w:val="28"/>
        </w:rPr>
        <w:t>]</w:t>
      </w:r>
      <w:r>
        <w:rPr>
          <w:rFonts w:eastAsiaTheme="minorEastAsia"/>
          <w:szCs w:val="28"/>
        </w:rPr>
        <w:t xml:space="preserve">, реализованный в библиотеке </w:t>
      </w:r>
      <w:r>
        <w:rPr>
          <w:rFonts w:eastAsiaTheme="minorEastAsia"/>
          <w:szCs w:val="28"/>
          <w:lang w:val="en-US"/>
        </w:rPr>
        <w:t>SciPy</w:t>
      </w:r>
      <w:r w:rsidRPr="0034230A">
        <w:rPr>
          <w:rFonts w:eastAsiaTheme="minorEastAsia"/>
          <w:szCs w:val="28"/>
        </w:rPr>
        <w:t>.</w:t>
      </w:r>
      <w:r>
        <w:rPr>
          <w:rFonts w:eastAsiaTheme="minorEastAsia"/>
          <w:szCs w:val="28"/>
        </w:rPr>
        <w:t xml:space="preserve"> </w:t>
      </w:r>
      <w:r w:rsidR="00D23A6A">
        <w:rPr>
          <w:rFonts w:eastAsiaTheme="minorEastAsia"/>
          <w:szCs w:val="28"/>
        </w:rPr>
        <w:t xml:space="preserve">Этот </w:t>
      </w:r>
      <w:r>
        <w:rPr>
          <w:rFonts w:eastAsiaTheme="minorEastAsia"/>
          <w:szCs w:val="28"/>
        </w:rPr>
        <w:t xml:space="preserve">метод оптимизирует параметры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x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y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x</m:t>
            </m:r>
          </m:sub>
        </m:sSub>
        <m:r>
          <w:rPr>
            <w:rFonts w:ascii="Cambria Math" w:eastAsiaTheme="minorEastAsia" w:hAnsi="Cambria Math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/>
                <w:szCs w:val="28"/>
              </w:rPr>
              <m:t>y</m:t>
            </m:r>
          </m:sub>
        </m:sSub>
      </m:oMath>
      <w:r>
        <w:rPr>
          <w:rFonts w:eastAsiaTheme="minorEastAsia"/>
          <w:szCs w:val="28"/>
        </w:rPr>
        <w:t xml:space="preserve"> внутренней матрицы камеры</w:t>
      </w:r>
      <w:r w:rsidRPr="006B2503">
        <w:rPr>
          <w:rFonts w:eastAsiaTheme="minorEastAsia"/>
          <w:szCs w:val="28"/>
        </w:rPr>
        <w:t xml:space="preserve"> (</w:t>
      </w:r>
      <w:r w:rsidR="00267057">
        <w:rPr>
          <w:rFonts w:eastAsiaTheme="minorEastAsia"/>
          <w:szCs w:val="28"/>
        </w:rPr>
        <w:t>2.1</w:t>
      </w:r>
      <w:r w:rsidR="00E934FA">
        <w:rPr>
          <w:rFonts w:eastAsiaTheme="minorEastAsia"/>
          <w:szCs w:val="28"/>
        </w:rPr>
        <w:t>3</w:t>
      </w:r>
      <w:r w:rsidRPr="006B2503">
        <w:rPr>
          <w:rFonts w:eastAsiaTheme="minorEastAsia"/>
          <w:szCs w:val="28"/>
        </w:rPr>
        <w:t>)</w:t>
      </w:r>
    </w:p>
    <w:p w14:paraId="36DFAF82" w14:textId="06A87B25" w:rsidR="00E93274" w:rsidRPr="00E93274" w:rsidRDefault="00F54EEB" w:rsidP="00E93274">
      <w:pPr>
        <w:rPr>
          <w:rFonts w:eastAsiaTheme="minorEastAsia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Cs w:val="28"/>
                  <w:lang w:val="en-US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Cs w:val="28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Cs w:val="28"/>
                                <w:lang w:val="en-US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  <w:lang w:val="en-US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Cs w:val="28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Cs w:val="28"/>
                      <w:lang w:val="en-US"/>
                    </w:rPr>
                    <m:t>2.13</m:t>
                  </m:r>
                </m:e>
              </m:d>
            </m:e>
          </m:eqArr>
        </m:oMath>
      </m:oMathPara>
    </w:p>
    <w:p w14:paraId="34283452" w14:textId="480724F2" w:rsidR="009C48AF" w:rsidRPr="009C48AF" w:rsidRDefault="00582E94" w:rsidP="00E934FA">
      <w:pPr>
        <w:ind w:firstLine="0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а также</w:t>
      </w:r>
      <w:r w:rsidRPr="002C2B15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коэффициенты дисторсии </w:t>
      </w:r>
      <m:oMath>
        <m:d>
          <m:dPr>
            <m:ctrlPr>
              <w:rPr>
                <w:rFonts w:ascii="Cambria Math" w:eastAsiaTheme="minorEastAsia" w:hAnsi="Cambria Math"/>
                <w:i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  <w:szCs w:val="28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/>
            <w:szCs w:val="28"/>
          </w:rPr>
          <m:t>,</m:t>
        </m:r>
      </m:oMath>
      <w:r w:rsidRPr="002C2B15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 xml:space="preserve">подаваемые в функцию </w:t>
      </w:r>
      <w:r>
        <w:rPr>
          <w:rFonts w:eastAsiaTheme="minorEastAsia"/>
          <w:szCs w:val="28"/>
          <w:lang w:val="en-US"/>
        </w:rPr>
        <w:t>undistort</w:t>
      </w:r>
      <w:r w:rsidRPr="00FE0E5B">
        <w:rPr>
          <w:rFonts w:eastAsiaTheme="minorEastAsia"/>
          <w:szCs w:val="28"/>
        </w:rPr>
        <w:t>.</w:t>
      </w:r>
      <w:r w:rsidRPr="00D00247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Эта функция позволяет преобразовать исходное изображение</w:t>
      </w:r>
      <w:r w:rsidR="00E934FA" w:rsidRPr="00E934FA">
        <w:rPr>
          <w:rFonts w:eastAsiaTheme="minorEastAsia"/>
          <w:szCs w:val="28"/>
        </w:rPr>
        <w:t xml:space="preserve"> (</w:t>
      </w:r>
      <w:r w:rsidR="00E934FA">
        <w:rPr>
          <w:rFonts w:eastAsiaTheme="minorEastAsia"/>
          <w:szCs w:val="28"/>
        </w:rPr>
        <w:t>рисунок 22</w:t>
      </w:r>
      <w:r w:rsidR="00E934FA" w:rsidRPr="00E934FA">
        <w:rPr>
          <w:rFonts w:eastAsiaTheme="minorEastAsia"/>
          <w:szCs w:val="28"/>
        </w:rPr>
        <w:t>)</w:t>
      </w:r>
      <w:r>
        <w:rPr>
          <w:rFonts w:eastAsiaTheme="minorEastAsia"/>
          <w:szCs w:val="28"/>
        </w:rPr>
        <w:t xml:space="preserve"> </w:t>
      </w:r>
      <w:r w:rsidR="00D23A6A">
        <w:rPr>
          <w:rFonts w:eastAsiaTheme="minorEastAsia"/>
          <w:szCs w:val="28"/>
        </w:rPr>
        <w:t xml:space="preserve">при </w:t>
      </w:r>
      <w:r>
        <w:rPr>
          <w:rFonts w:eastAsiaTheme="minorEastAsia"/>
          <w:szCs w:val="28"/>
        </w:rPr>
        <w:t>правильно подобранных коэффициент</w:t>
      </w:r>
      <w:r w:rsidR="00D23A6A">
        <w:rPr>
          <w:rFonts w:eastAsiaTheme="minorEastAsia"/>
          <w:szCs w:val="28"/>
        </w:rPr>
        <w:t>ах</w:t>
      </w:r>
      <w:r>
        <w:rPr>
          <w:rFonts w:eastAsiaTheme="minorEastAsia"/>
          <w:szCs w:val="28"/>
        </w:rPr>
        <w:t xml:space="preserve"> дисторсии и внутренней матрицы камеры (</w:t>
      </w:r>
      <w:r w:rsidR="00267057">
        <w:rPr>
          <w:rFonts w:eastAsiaTheme="minorEastAsia"/>
          <w:szCs w:val="28"/>
        </w:rPr>
        <w:t>2.1</w:t>
      </w:r>
      <w:r w:rsidR="00E934FA" w:rsidRPr="00E934FA">
        <w:rPr>
          <w:rFonts w:eastAsiaTheme="minorEastAsia"/>
          <w:szCs w:val="28"/>
        </w:rPr>
        <w:t>3</w:t>
      </w:r>
      <w:r>
        <w:rPr>
          <w:rFonts w:eastAsiaTheme="minorEastAsia"/>
          <w:szCs w:val="28"/>
        </w:rPr>
        <w:t xml:space="preserve">) в рисунок </w:t>
      </w:r>
      <w:r w:rsidR="00E934FA" w:rsidRPr="00E934FA">
        <w:rPr>
          <w:rFonts w:eastAsiaTheme="minorEastAsia"/>
          <w:szCs w:val="28"/>
        </w:rPr>
        <w:t>23</w:t>
      </w:r>
      <w:r>
        <w:rPr>
          <w:rFonts w:eastAsiaTheme="minorEastAsia"/>
          <w:szCs w:val="28"/>
        </w:rPr>
        <w:t>.</w:t>
      </w:r>
    </w:p>
    <w:p w14:paraId="2542AD10" w14:textId="77777777" w:rsidR="00E934FA" w:rsidRDefault="00E934FA" w:rsidP="00E934FA">
      <w:pPr>
        <w:keepNext/>
        <w:ind w:firstLine="0"/>
        <w:jc w:val="center"/>
      </w:pPr>
      <w:r w:rsidRPr="00E934FA">
        <w:rPr>
          <w:rFonts w:eastAsiaTheme="minorEastAsia"/>
          <w:noProof/>
          <w:szCs w:val="28"/>
        </w:rPr>
        <w:lastRenderedPageBreak/>
        <w:drawing>
          <wp:inline distT="0" distB="0" distL="0" distR="0" wp14:anchorId="69CE0013" wp14:editId="58751244">
            <wp:extent cx="6047188" cy="3397543"/>
            <wp:effectExtent l="0" t="0" r="0" b="0"/>
            <wp:docPr id="1258315143" name="Рисунок 1" descr="Изображение выглядит как снимок экрана, на открытом воздухе, ул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15143" name="Рисунок 1" descr="Изображение выглядит как снимок экрана, на открытом воздухе, улиц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48568" cy="339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BDCA" w14:textId="1648C5B2" w:rsidR="00E934FA" w:rsidRDefault="00E934FA" w:rsidP="00E934FA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23</w:t>
      </w:r>
      <w:r w:rsidR="00F54EEB">
        <w:rPr>
          <w:noProof/>
        </w:rPr>
        <w:fldChar w:fldCharType="end"/>
      </w:r>
      <w:r w:rsidRPr="00E934FA">
        <w:t xml:space="preserve"> – </w:t>
      </w:r>
      <w:r>
        <w:t>Изображение с устраненной дисторсией</w:t>
      </w:r>
    </w:p>
    <w:p w14:paraId="6B343879" w14:textId="089332A8" w:rsidR="003144FF" w:rsidRDefault="009C48AF" w:rsidP="00643EB5">
      <w:r>
        <w:t xml:space="preserve">Данный алгоритм не устраняет дисторсию на изображении целиком, а только </w:t>
      </w:r>
      <w:r w:rsidR="009E6298">
        <w:t xml:space="preserve">минимизирует её </w:t>
      </w:r>
      <w:r>
        <w:t>на выделенной зоне (рисунок 2</w:t>
      </w:r>
      <w:r w:rsidR="00393E6B">
        <w:t>1</w:t>
      </w:r>
      <w:r>
        <w:t xml:space="preserve">). </w:t>
      </w:r>
    </w:p>
    <w:p w14:paraId="2637147A" w14:textId="1DA7CFC4" w:rsidR="00643EB5" w:rsidRPr="00643EB5" w:rsidRDefault="009E6298" w:rsidP="00643EB5">
      <w:r>
        <w:t xml:space="preserve">Данная процедура </w:t>
      </w:r>
      <w:r w:rsidR="009C48AF">
        <w:t>нужн</w:t>
      </w:r>
      <w:r>
        <w:t>а</w:t>
      </w:r>
      <w:r w:rsidR="009C48AF">
        <w:t xml:space="preserve"> для упрощения вычислений скоростей и координат перемещения объектов, так как выделенная зона «спрямляется». Такое спрямление выделенной зоны позволяет использовать классические методы геометрического преобразования точек из системы координат камеры в систему координат перекрестка или </w:t>
      </w:r>
      <w:r w:rsidR="00C064C2">
        <w:t>в систему координат широты-долготы</w:t>
      </w:r>
      <w:r>
        <w:t xml:space="preserve"> без учёта дисторсии</w:t>
      </w:r>
      <w:r w:rsidR="00C064C2">
        <w:t>.</w:t>
      </w:r>
    </w:p>
    <w:p w14:paraId="3E5FAFCE" w14:textId="0FC6D66B" w:rsidR="00E934FA" w:rsidRDefault="00E934FA" w:rsidP="00E934FA">
      <w:pPr>
        <w:pStyle w:val="1"/>
      </w:pPr>
      <w:bookmarkStart w:id="26" w:name="_Toc138721794"/>
      <w:r>
        <w:lastRenderedPageBreak/>
        <w:t>3 Вычисление скоростей и координат перемещения объектов</w:t>
      </w:r>
      <w:bookmarkEnd w:id="26"/>
    </w:p>
    <w:p w14:paraId="70B6785E" w14:textId="181F6CBE" w:rsidR="00E934FA" w:rsidRDefault="003144FF" w:rsidP="003144FF">
      <w:pPr>
        <w:pStyle w:val="2"/>
      </w:pPr>
      <w:bookmarkStart w:id="27" w:name="_Toc138721795"/>
      <w:r w:rsidRPr="003144FF">
        <w:t xml:space="preserve">3.1 </w:t>
      </w:r>
      <w:r>
        <w:t xml:space="preserve">Метод прямого геометрического преобразования </w:t>
      </w:r>
      <w:r w:rsidR="00B420EE">
        <w:t xml:space="preserve">для калибровки камеры </w:t>
      </w:r>
      <w:r>
        <w:t>(</w:t>
      </w:r>
      <w:r>
        <w:rPr>
          <w:lang w:val="en-US"/>
        </w:rPr>
        <w:t>DLT</w:t>
      </w:r>
      <w:r>
        <w:t>)</w:t>
      </w:r>
      <w:bookmarkEnd w:id="27"/>
    </w:p>
    <w:p w14:paraId="4182EEE2" w14:textId="05952C71" w:rsidR="001F2C9B" w:rsidRDefault="001F2C9B" w:rsidP="001F2C9B">
      <w:r>
        <w:t xml:space="preserve">Калибровка камеры является важной задачей для компьютерного зрения во многих приложениях. Многие приложения компьютерного зрения, такие как робототехника, фотограмметрия или дополненная реальность, требуют алгоритмов калибровки камеры. Калибровка </w:t>
      </w:r>
      <w:r w:rsidR="00267057" w:rsidRPr="00582E94">
        <w:t>–</w:t>
      </w:r>
      <w:r>
        <w:t xml:space="preserve"> это оценка параметров модели камеры по предоставленным фотографиям и видео, снятым камерой. Параметры камеры являются как внешними, так и внутренними: внешние параметры зависят от </w:t>
      </w:r>
      <w:r w:rsidR="009E6298">
        <w:t>расположения камеры</w:t>
      </w:r>
      <w:r>
        <w:t xml:space="preserve">, а внутренние связаны с </w:t>
      </w:r>
      <w:r w:rsidR="009E6298">
        <w:t>устройством</w:t>
      </w:r>
      <w:r>
        <w:t xml:space="preserve"> самой камеры.</w:t>
      </w:r>
    </w:p>
    <w:p w14:paraId="0F9FBB33" w14:textId="385ECB75" w:rsidR="001F2C9B" w:rsidRPr="009E6298" w:rsidRDefault="001F2C9B" w:rsidP="001F2C9B">
      <w:r>
        <w:t xml:space="preserve">Модель камеры </w:t>
      </w:r>
      <w:r w:rsidR="00267057" w:rsidRPr="00582E94">
        <w:t>–</w:t>
      </w:r>
      <w:r>
        <w:t xml:space="preserve"> это математическое описание проекции трехмерной точки реального мира на плоскость двумерного изображения. Модель камеры-обскуры предполагает отсутствие искажений и небольшой размер апертуры; </w:t>
      </w:r>
      <w:r w:rsidR="009E6298">
        <w:t>в таком случае</w:t>
      </w:r>
      <w:r>
        <w:t xml:space="preserve"> проекция является линейн</w:t>
      </w:r>
      <w:r w:rsidR="009E6298">
        <w:t>ым преобразованием в однородных координатах</w:t>
      </w:r>
      <w:r>
        <w:t xml:space="preserve"> и полностью описывается проекционной матрицей </w:t>
      </w:r>
      <m:oMath>
        <m:r>
          <w:rPr>
            <w:rFonts w:ascii="Cambria Math" w:hAnsi="Cambria Math"/>
          </w:rPr>
          <m:t>3×4</m:t>
        </m:r>
      </m:oMath>
      <w:r>
        <w:t xml:space="preserve"> (или матрицей камеры)</w:t>
      </w:r>
      <w:r w:rsidR="009E6298" w:rsidRPr="009E6298">
        <w:rPr>
          <w:rPrChange w:id="28" w:author="Алексей А Касаткин" w:date="2023-06-26T19:58:00Z">
            <w:rPr>
              <w:lang w:val="en-US"/>
            </w:rPr>
          </w:rPrChange>
        </w:rPr>
        <w:t>:</w:t>
      </w:r>
    </w:p>
    <w:p w14:paraId="52D7A966" w14:textId="5D2A4918" w:rsidR="00A63057" w:rsidRPr="00A63057" w:rsidRDefault="00F54EEB" w:rsidP="00A63057">
      <w:pPr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P</m:t>
              </m:r>
              <m:r>
                <w:rPr>
                  <w:rFonts w:ascii="Cambria Math" w:hAnsi="Cambria Math"/>
                  <w:lang w:val="en-US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14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24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34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  <w:lang w:val="en-US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3.1</m:t>
                  </m:r>
                </m:e>
              </m:d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>
          </m:eqArr>
        </m:oMath>
      </m:oMathPara>
    </w:p>
    <w:p w14:paraId="19A194F1" w14:textId="5EA09DEE" w:rsidR="003144FF" w:rsidRDefault="001F2C9B" w:rsidP="001F2C9B">
      <w:r>
        <w:t xml:space="preserve">Контрольные точки используются для оценки параметров. Это точки, координаты которых известны как в трехмерном реальном мире, так и в плоскости двумерного изображения. То, как выбираются контрольные точки, влияет на оценку параметров: плохой выбор контрольных точек требует надежного алгоритма оценки. Наиболее распространенные процедуры используют фотографию объекта, чья геометрия и положение в пространстве известны. </w:t>
      </w:r>
    </w:p>
    <w:p w14:paraId="4311C831" w14:textId="23373C0D" w:rsidR="00E93274" w:rsidRDefault="00267057" w:rsidP="001F2C9B">
      <w:r w:rsidRPr="00267057">
        <w:t>Алгоритм прямого линейного преобразования (DLT) направлен на решение проблемы определения параметров камеры-обскуры по крайней мере из шести соответствий между точками 2D-изображения и точками 3D-мира.</w:t>
      </w:r>
      <w:r w:rsidR="00E93274" w:rsidRPr="00E93274">
        <w:t xml:space="preserve"> Для этой цели </w:t>
      </w:r>
      <w:r>
        <w:lastRenderedPageBreak/>
        <w:t>необходим</w:t>
      </w:r>
      <w:r w:rsidR="00E93274" w:rsidRPr="00E93274">
        <w:t xml:space="preserve"> получить форму линейного уравнения </w:t>
      </w:r>
      <m:oMath>
        <m:r>
          <w:rPr>
            <w:rFonts w:ascii="Cambria Math" w:hAnsi="Cambria Math"/>
          </w:rPr>
          <m:t>A</m:t>
        </m:r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p</m:t>
            </m:r>
          </m:e>
        </m:acc>
        <m:r>
          <w:rPr>
            <w:rFonts w:ascii="Cambria Math" w:hAnsi="Cambria Math"/>
          </w:rPr>
          <m:t xml:space="preserve"> = 0</m:t>
        </m:r>
      </m:oMath>
      <w:r w:rsidR="00E93274" w:rsidRPr="00E93274">
        <w:t xml:space="preserve">, где </w:t>
      </w:r>
      <m:oMath>
        <m:r>
          <w:rPr>
            <w:rFonts w:ascii="Cambria Math" w:hAnsi="Cambria Math"/>
          </w:rPr>
          <m:t>A</m:t>
        </m:r>
      </m:oMath>
      <w:r w:rsidR="00E93274" w:rsidRPr="00E93274">
        <w:t xml:space="preserve"> включает известные данные, а </w:t>
      </w:r>
      <w:r w:rsidR="009E6298">
        <w:t xml:space="preserve">вектор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acc>
      </m:oMath>
      <w:r w:rsidR="00E93274" w:rsidRPr="00E93274">
        <w:t xml:space="preserve"> включает </w:t>
      </w:r>
      <w:r w:rsidR="009E6298">
        <w:t xml:space="preserve">все </w:t>
      </w:r>
      <w:r w:rsidR="00E93274" w:rsidRPr="00E93274">
        <w:t>неизвестные данные</w:t>
      </w:r>
      <w:r w:rsidR="00AB5B67" w:rsidRPr="00A83CB3">
        <w:t xml:space="preserve"> (</w:t>
      </w:r>
      <w:r w:rsidR="00AB5B67">
        <w:t xml:space="preserve">координат матрицы </w:t>
      </w:r>
      <m:oMath>
        <m:r>
          <w:rPr>
            <w:rFonts w:ascii="Cambria Math" w:hAnsi="Cambria Math"/>
          </w:rPr>
          <m:t>P)</m:t>
        </m:r>
      </m:oMath>
      <w:r w:rsidR="00E93274" w:rsidRPr="00E93274">
        <w:t xml:space="preserve">. Таким образом, цель состоит в том, чтобы найти матрицу </w:t>
      </w:r>
      <m:oMath>
        <m:r>
          <w:rPr>
            <w:rFonts w:ascii="Cambria Math" w:hAnsi="Cambria Math"/>
            <w:lang w:val="en-US"/>
          </w:rPr>
          <m:t>P</m:t>
        </m:r>
      </m:oMath>
      <w:r w:rsidR="009E6298" w:rsidRPr="00A83CB3">
        <w:t xml:space="preserve"> </w:t>
      </w:r>
      <w:r w:rsidR="00E93274" w:rsidRPr="00E93274">
        <w:t>.</w:t>
      </w:r>
    </w:p>
    <w:p w14:paraId="5332BE37" w14:textId="33AA4F8F" w:rsidR="00E93274" w:rsidRDefault="00A63057" w:rsidP="001F2C9B">
      <w:r w:rsidRPr="00A63057">
        <w:t>У нас есть однородная трехмерная мировая точка</w:t>
      </w:r>
      <w:r w:rsidR="004666CD" w:rsidRPr="004666CD">
        <w:t xml:space="preserve"> (</w:t>
      </w:r>
      <w:r w:rsidR="00267057">
        <w:t>3.</w:t>
      </w:r>
      <w:r w:rsidR="004666CD" w:rsidRPr="004666CD">
        <w:t>2)</w:t>
      </w:r>
      <w:r w:rsidRPr="00A63057">
        <w:t>, матрица проекции P</w:t>
      </w:r>
      <w:r w:rsidR="004666CD" w:rsidRPr="004666CD">
        <w:t xml:space="preserve"> (</w:t>
      </w:r>
      <w:r w:rsidR="000C2D50" w:rsidRPr="000C2D50">
        <w:t>3.</w:t>
      </w:r>
      <w:r w:rsidR="004666CD" w:rsidRPr="004666CD">
        <w:t>1)</w:t>
      </w:r>
      <w:r w:rsidRPr="00A63057">
        <w:t xml:space="preserve"> и двумерная однородная точка изображения</w:t>
      </w:r>
      <w:r w:rsidR="004666CD" w:rsidRPr="004666CD">
        <w:t xml:space="preserve"> (</w:t>
      </w:r>
      <w:r w:rsidR="00267057">
        <w:t>3.</w:t>
      </w:r>
      <w:r w:rsidR="004666CD" w:rsidRPr="004666CD">
        <w:t>3)</w:t>
      </w:r>
      <w:r w:rsidRPr="00A63057">
        <w:t>:</w:t>
      </w:r>
    </w:p>
    <w:p w14:paraId="145BF855" w14:textId="11449325" w:rsidR="004666CD" w:rsidRPr="0011518E" w:rsidRDefault="00F54EEB" w:rsidP="001F2C9B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3.2</m:t>
                  </m:r>
                </m:e>
              </m:d>
            </m:e>
          </m:eqArr>
        </m:oMath>
      </m:oMathPara>
    </w:p>
    <w:p w14:paraId="0A8147AF" w14:textId="033A9059" w:rsidR="0011518E" w:rsidRPr="0011518E" w:rsidRDefault="00F54EEB" w:rsidP="001F2C9B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3.3</m:t>
                  </m:r>
                </m:e>
              </m:d>
            </m:e>
          </m:eqArr>
        </m:oMath>
      </m:oMathPara>
    </w:p>
    <w:p w14:paraId="6263EC2C" w14:textId="5E95F1AE" w:rsidR="0011518E" w:rsidRPr="0011518E" w:rsidRDefault="0011518E" w:rsidP="0011518E">
      <w:pPr>
        <w:ind w:firstLine="0"/>
        <w:rPr>
          <w:iCs/>
        </w:rPr>
      </w:pPr>
      <w:r>
        <w:t xml:space="preserve">где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13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31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32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33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34</m:t>
                </m:r>
              </m:sub>
            </m:sSub>
          </m:den>
        </m:f>
      </m:oMath>
      <w:r w:rsidRPr="0011518E">
        <w:rPr>
          <w:iCs/>
        </w:rPr>
        <w:t xml:space="preserve"> ,</w:t>
      </w:r>
    </w:p>
    <w:p w14:paraId="214236D7" w14:textId="52AE0E52" w:rsidR="0011518E" w:rsidRDefault="00F54EEB" w:rsidP="0011518E">
      <w:pPr>
        <w:ind w:firstLine="0"/>
        <w:rPr>
          <w:iCs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23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31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32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33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34</m:t>
                </m:r>
              </m:sub>
            </m:sSub>
          </m:den>
        </m:f>
      </m:oMath>
      <w:r w:rsidR="0011518E" w:rsidRPr="0011518E">
        <w:rPr>
          <w:iCs/>
        </w:rPr>
        <w:t>.</w:t>
      </w:r>
    </w:p>
    <w:p w14:paraId="0F1DDD22" w14:textId="41B935D8" w:rsidR="0011518E" w:rsidRDefault="0011518E" w:rsidP="0011518E">
      <w:pPr>
        <w:ind w:firstLine="0"/>
        <w:rPr>
          <w:iCs/>
        </w:rPr>
      </w:pPr>
      <w:r>
        <w:rPr>
          <w:iCs/>
        </w:rPr>
        <w:tab/>
        <w:t xml:space="preserve">Можно преобразовать </w:t>
      </w:r>
      <m:oMath>
        <m:r>
          <w:rPr>
            <w:rFonts w:ascii="Cambria Math" w:hAnsi="Cambria Math"/>
          </w:rPr>
          <m:t>x'</m:t>
        </m:r>
      </m:oMath>
      <w:r w:rsidRPr="0011518E">
        <w:rPr>
          <w:iCs/>
        </w:rPr>
        <w:t xml:space="preserve"> </w:t>
      </w:r>
      <w:r>
        <w:rPr>
          <w:iCs/>
        </w:rPr>
        <w:t xml:space="preserve">и </w:t>
      </w:r>
      <m:oMath>
        <m:r>
          <w:rPr>
            <w:rFonts w:ascii="Cambria Math" w:hAnsi="Cambria Math"/>
          </w:rPr>
          <m:t>y'</m:t>
        </m:r>
      </m:oMath>
      <w:r>
        <w:rPr>
          <w:iCs/>
        </w:rPr>
        <w:t xml:space="preserve"> в (</w:t>
      </w:r>
      <w:r w:rsidR="00267057">
        <w:rPr>
          <w:iCs/>
        </w:rPr>
        <w:t>3.</w:t>
      </w:r>
      <w:r>
        <w:rPr>
          <w:iCs/>
        </w:rPr>
        <w:t>4)</w:t>
      </w:r>
      <w:r w:rsidRPr="0011518E">
        <w:rPr>
          <w:iCs/>
        </w:rPr>
        <w:t xml:space="preserve"> </w:t>
      </w:r>
      <w:r>
        <w:rPr>
          <w:iCs/>
        </w:rPr>
        <w:t>и (</w:t>
      </w:r>
      <w:r w:rsidR="00267057">
        <w:rPr>
          <w:iCs/>
        </w:rPr>
        <w:t>3.</w:t>
      </w:r>
      <w:r>
        <w:rPr>
          <w:iCs/>
        </w:rPr>
        <w:t>5) соответственно</w:t>
      </w:r>
      <w:r w:rsidRPr="0011518E">
        <w:rPr>
          <w:iCs/>
        </w:rPr>
        <w:t>:</w:t>
      </w:r>
    </w:p>
    <w:p w14:paraId="7C0AF64C" w14:textId="237B7E93" w:rsidR="0011518E" w:rsidRPr="0011518E" w:rsidRDefault="00F54EEB" w:rsidP="0011518E">
      <w:pPr>
        <w:ind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14</m:t>
                  </m:r>
                </m:sub>
              </m:sSub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3.4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DD2C69C" w14:textId="53B38AEB" w:rsidR="0011518E" w:rsidRPr="0011518E" w:rsidRDefault="00F54EEB" w:rsidP="0011518E">
      <w:pPr>
        <w:ind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34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24</m:t>
                  </m:r>
                </m:sub>
              </m:sSub>
              <m:r>
                <w:rPr>
                  <w:rFonts w:ascii="Cambria Math" w:hAnsi="Cambria Math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3.5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4BE29F35" w14:textId="115B2763" w:rsidR="0011518E" w:rsidRDefault="0011518E" w:rsidP="0011518E">
      <w:pPr>
        <w:ind w:firstLine="0"/>
        <w:rPr>
          <w:iCs/>
        </w:rPr>
      </w:pPr>
      <w:r>
        <w:rPr>
          <w:i/>
        </w:rPr>
        <w:tab/>
      </w:r>
      <w:r w:rsidR="00382E8E">
        <w:rPr>
          <w:iCs/>
        </w:rPr>
        <w:t xml:space="preserve">Можно </w:t>
      </w:r>
      <w:r>
        <w:rPr>
          <w:iCs/>
        </w:rPr>
        <w:t xml:space="preserve">переписать </w:t>
      </w:r>
      <w:r w:rsidR="00382E8E">
        <w:rPr>
          <w:iCs/>
        </w:rPr>
        <w:t xml:space="preserve">линейную систему уравнений </w:t>
      </w:r>
      <w:r>
        <w:rPr>
          <w:iCs/>
        </w:rPr>
        <w:t>(</w:t>
      </w:r>
      <w:r w:rsidR="00382E8E">
        <w:rPr>
          <w:iCs/>
        </w:rPr>
        <w:t>3.4</w:t>
      </w:r>
      <w:r>
        <w:rPr>
          <w:iCs/>
        </w:rPr>
        <w:t>) и (</w:t>
      </w:r>
      <w:r w:rsidR="00382E8E">
        <w:rPr>
          <w:iCs/>
        </w:rPr>
        <w:t>3.5</w:t>
      </w:r>
      <w:r>
        <w:rPr>
          <w:iCs/>
        </w:rPr>
        <w:t>) в матричном виде</w:t>
      </w:r>
      <w:r w:rsidR="00382E8E" w:rsidRPr="00382E8E">
        <w:rPr>
          <w:iCs/>
          <w:rPrChange w:id="29" w:author="Алексей А Касаткин" w:date="2023-06-26T20:12:00Z">
            <w:rPr>
              <w:iCs/>
              <w:lang w:val="en-US"/>
            </w:rPr>
          </w:rPrChange>
        </w:rPr>
        <w:t>:</w:t>
      </w:r>
    </w:p>
    <w:p w14:paraId="72CFF4B3" w14:textId="11D68D72" w:rsidR="0011518E" w:rsidRPr="0011518E" w:rsidRDefault="0011518E" w:rsidP="0011518E">
      <w:pPr>
        <w:ind w:firstLine="0"/>
        <w:rPr>
          <w:iCs/>
        </w:rPr>
      </w:pPr>
      <w:r>
        <w:rPr>
          <w:iCs/>
        </w:rPr>
        <w:tab/>
      </w:r>
      <m:oMath>
        <m:eqArr>
          <m:eqArrPr>
            <m:maxDist m:val="1"/>
            <m:ctrlPr>
              <w:rPr>
                <w:rFonts w:ascii="Cambria Math" w:hAnsi="Cambria Math"/>
                <w:i/>
                <w:iCs/>
              </w:rPr>
            </m:ctrlPr>
          </m:eqArr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  <m:r>
              <w:rPr>
                <w:rFonts w:ascii="Cambria Math" w:hAnsi="Cambria Math"/>
              </w:rPr>
              <m:t>=0,#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3.6</m:t>
                </m:r>
              </m:e>
            </m:d>
          </m:e>
        </m:eqArr>
      </m:oMath>
    </w:p>
    <w:p w14:paraId="308E56A3" w14:textId="26CFF57A" w:rsidR="006F562A" w:rsidRPr="006F562A" w:rsidRDefault="0011518E" w:rsidP="0011518E">
      <w:pPr>
        <w:ind w:firstLine="0"/>
      </w:pPr>
      <w:r>
        <w:rPr>
          <w:iCs/>
        </w:rPr>
        <w:t>где</w:t>
      </w:r>
    </w:p>
    <w:p w14:paraId="2C216998" w14:textId="1DFC8B53" w:rsidR="00D602BA" w:rsidRDefault="00CA1F44" w:rsidP="0011518E">
      <w:pPr>
        <w:ind w:firstLine="0"/>
        <w:rPr>
          <w:iCs/>
        </w:rPr>
      </w:pPr>
      <m:oMathPara>
        <m:oMath>
          <m:r>
            <w:rPr>
              <w:rFonts w:ascii="Cambria Math" w:hAnsi="Cambria Math"/>
              <w:lang w:val="en-US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</w:rPr>
                <m:t xml:space="preserve"> 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</m:mr>
              </m:m>
              <m:r>
                <w:rPr>
                  <w:rFonts w:ascii="Cambria Math" w:hAnsi="Cambria Math"/>
                </w:rPr>
                <m:t xml:space="preserve">    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w</m:t>
                        </m:r>
                      </m:sub>
                    </m:sSub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446C1026" w14:textId="5C9250F0" w:rsidR="00D602BA" w:rsidRPr="00D602BA" w:rsidRDefault="00F54EEB" w:rsidP="0011518E">
      <w:pPr>
        <w:ind w:firstLine="0"/>
        <w:rPr>
          <w:iCs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p</m:t>
            </m:r>
          </m:e>
        </m:acc>
        <m:r>
          <w:rPr>
            <w:rFonts w:ascii="Cambria Math" w:hAnsi="Cambria Math"/>
            <w:rPrChange w:id="30" w:author="Алексей А Касаткин" w:date="2023-06-26T20:13:00Z">
              <w:rPr>
                <w:rFonts w:ascii="Cambria Math" w:hAnsi="Cambria Math"/>
                <w:lang w:val="en-US"/>
              </w:rPr>
            </w:rPrChange>
          </w:rPr>
          <m:t>=</m:t>
        </m:r>
        <m:r>
          <w:rPr>
            <w:rFonts w:ascii="Cambria Math" w:hAnsi="Cambria Math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14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23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24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lang w:val="en-US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iCs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31</m:t>
                                              </m:r>
                                            </m:sub>
                                          </m:sSub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iCs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32</m:t>
                                              </m:r>
                                            </m:sub>
                                          </m:sSub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iCs/>
                                                  <w:lang w:val="en-US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iCs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  <m:t>p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  <m:t>33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iCs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lang w:val="en-US"/>
                                                      </w:rPr>
                                                      <m:t>p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  <m:t>34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="00D602BA" w:rsidRPr="00D602BA">
        <w:rPr>
          <w:iCs/>
        </w:rPr>
        <w:t>.</w:t>
      </w:r>
    </w:p>
    <w:p w14:paraId="18AF8CCB" w14:textId="1B3D5404" w:rsidR="00D602BA" w:rsidRDefault="00D602BA" w:rsidP="0011518E">
      <w:pPr>
        <w:ind w:firstLine="0"/>
        <w:rPr>
          <w:iCs/>
        </w:rPr>
      </w:pPr>
      <w:r>
        <w:rPr>
          <w:iCs/>
        </w:rPr>
        <w:tab/>
      </w:r>
      <w:r w:rsidRPr="00D602BA">
        <w:rPr>
          <w:iCs/>
        </w:rPr>
        <w:t>Итак, получи</w:t>
      </w:r>
      <w:r w:rsidR="00267057">
        <w:rPr>
          <w:iCs/>
        </w:rPr>
        <w:t xml:space="preserve">в </w:t>
      </w:r>
      <w:r w:rsidRPr="00D602BA">
        <w:rPr>
          <w:iCs/>
        </w:rPr>
        <w:t xml:space="preserve">матрицу </w:t>
      </w:r>
      <m:oMath>
        <m:r>
          <w:rPr>
            <w:rFonts w:ascii="Cambria Math" w:hAnsi="Cambria Math"/>
          </w:rPr>
          <m:t>A∈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2×12</m:t>
            </m:r>
          </m:sup>
        </m:sSup>
      </m:oMath>
      <w:r w:rsidRPr="00D602BA">
        <w:rPr>
          <w:iCs/>
        </w:rPr>
        <w:t xml:space="preserve">, матрицу </w:t>
      </w:r>
      <m:oMath>
        <m:r>
          <w:rPr>
            <w:rFonts w:ascii="Cambria Math" w:hAnsi="Cambria Math"/>
          </w:rPr>
          <m:t>P∈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12×1</m:t>
            </m:r>
          </m:sup>
        </m:sSup>
      </m:oMath>
      <w:r w:rsidRPr="00D602BA">
        <w:rPr>
          <w:iCs/>
        </w:rPr>
        <w:t xml:space="preserve">, используя только </w:t>
      </w:r>
      <w:r w:rsidR="00FE2D9F">
        <w:rPr>
          <w:iCs/>
        </w:rPr>
        <w:t>одну</w:t>
      </w:r>
      <w:r w:rsidRPr="00D602BA">
        <w:rPr>
          <w:iCs/>
        </w:rPr>
        <w:t xml:space="preserve"> точку мира 3D с совпадением точки 2D-изображения. Поскольку у нас есть 12 неизвестных в матрице X, а </w:t>
      </w:r>
      <w:r w:rsidR="00FE2D9F">
        <w:rPr>
          <w:iCs/>
        </w:rPr>
        <w:t>одна</w:t>
      </w:r>
      <w:r w:rsidRPr="00D602BA">
        <w:rPr>
          <w:iCs/>
        </w:rPr>
        <w:t xml:space="preserve"> точка дает нам </w:t>
      </w:r>
      <w:r w:rsidR="00FE2D9F">
        <w:rPr>
          <w:iCs/>
        </w:rPr>
        <w:t>два</w:t>
      </w:r>
      <w:r w:rsidRPr="00D602BA">
        <w:rPr>
          <w:iCs/>
        </w:rPr>
        <w:t xml:space="preserve"> уравнения, это означает, что нам нужно иметь как минимум </w:t>
      </w:r>
      <w:r w:rsidR="00FE2D9F">
        <w:rPr>
          <w:iCs/>
        </w:rPr>
        <w:t>шесть</w:t>
      </w:r>
      <w:r w:rsidRPr="00D602BA">
        <w:rPr>
          <w:iCs/>
        </w:rPr>
        <w:t xml:space="preserve"> точек, чтобы решить уравнени</w:t>
      </w:r>
      <w:r>
        <w:rPr>
          <w:iCs/>
        </w:rPr>
        <w:t>е (</w:t>
      </w:r>
      <w:r w:rsidR="00267057">
        <w:rPr>
          <w:iCs/>
        </w:rPr>
        <w:t>3.</w:t>
      </w:r>
      <w:r w:rsidR="00CA1F44" w:rsidRPr="00CA1F44">
        <w:rPr>
          <w:iCs/>
          <w:rPrChange w:id="31" w:author="Алексей А Касаткин" w:date="2023-06-26T20:16:00Z">
            <w:rPr>
              <w:iCs/>
              <w:lang w:val="en-US"/>
            </w:rPr>
          </w:rPrChange>
        </w:rPr>
        <w:t>6</w:t>
      </w:r>
      <w:r>
        <w:rPr>
          <w:iCs/>
        </w:rPr>
        <w:t>).</w:t>
      </w:r>
    </w:p>
    <w:p w14:paraId="51A0992D" w14:textId="0BD53DED" w:rsidR="00D602BA" w:rsidRPr="00D602BA" w:rsidRDefault="00D602BA" w:rsidP="0011518E">
      <w:pPr>
        <w:ind w:firstLine="0"/>
        <w:rPr>
          <w:iCs/>
        </w:rPr>
      </w:pPr>
      <w:r>
        <w:rPr>
          <w:iCs/>
        </w:rPr>
        <w:tab/>
        <w:t>Можно переписать (</w:t>
      </w:r>
      <w:r w:rsidR="00267057">
        <w:rPr>
          <w:iCs/>
        </w:rPr>
        <w:t>3.</w:t>
      </w:r>
      <w:r w:rsidR="00CA1F44" w:rsidRPr="00CA1F44">
        <w:rPr>
          <w:iCs/>
          <w:rPrChange w:id="32" w:author="Алексей А Касаткин" w:date="2023-06-26T20:16:00Z">
            <w:rPr>
              <w:iCs/>
              <w:lang w:val="en-US"/>
            </w:rPr>
          </w:rPrChange>
        </w:rPr>
        <w:t>4</w:t>
      </w:r>
      <w:r>
        <w:rPr>
          <w:iCs/>
        </w:rPr>
        <w:t>) и (</w:t>
      </w:r>
      <w:r w:rsidR="00267057">
        <w:rPr>
          <w:iCs/>
        </w:rPr>
        <w:t>3.</w:t>
      </w:r>
      <w:r w:rsidR="00CA1F44" w:rsidRPr="00CA1F44">
        <w:rPr>
          <w:iCs/>
          <w:rPrChange w:id="33" w:author="Алексей А Касаткин" w:date="2023-06-26T20:16:00Z">
            <w:rPr>
              <w:iCs/>
              <w:lang w:val="en-US"/>
            </w:rPr>
          </w:rPrChange>
        </w:rPr>
        <w:t>5</w:t>
      </w:r>
      <w:r>
        <w:rPr>
          <w:iCs/>
        </w:rPr>
        <w:t xml:space="preserve">) для </w:t>
      </w:r>
      <m:oMath>
        <m:r>
          <w:rPr>
            <w:rFonts w:ascii="Cambria Math" w:hAnsi="Cambria Math"/>
            <w:lang w:val="en-US"/>
          </w:rPr>
          <m:t>n</m:t>
        </m:r>
      </m:oMath>
      <w:r>
        <w:rPr>
          <w:iCs/>
        </w:rPr>
        <w:t>-той</w:t>
      </w:r>
      <w:r w:rsidRPr="00D602BA">
        <w:rPr>
          <w:iCs/>
        </w:rPr>
        <w:t xml:space="preserve"> </w:t>
      </w:r>
      <w:r>
        <w:rPr>
          <w:iCs/>
        </w:rPr>
        <w:t>точки и получить</w:t>
      </w:r>
      <w:r w:rsidRPr="00D602BA">
        <w:rPr>
          <w:iCs/>
        </w:rPr>
        <w:t xml:space="preserve"> (</w:t>
      </w:r>
      <w:r w:rsidR="00267057">
        <w:rPr>
          <w:iCs/>
        </w:rPr>
        <w:t>3.</w:t>
      </w:r>
      <w:r w:rsidR="00CA1F44" w:rsidRPr="00CA1F44">
        <w:rPr>
          <w:iCs/>
          <w:rPrChange w:id="34" w:author="Алексей А Касаткин" w:date="2023-06-26T20:16:00Z">
            <w:rPr>
              <w:iCs/>
              <w:lang w:val="en-US"/>
            </w:rPr>
          </w:rPrChange>
        </w:rPr>
        <w:t>7</w:t>
      </w:r>
      <w:r w:rsidRPr="00D602BA">
        <w:rPr>
          <w:iCs/>
        </w:rPr>
        <w:t>)</w:t>
      </w:r>
      <w:r>
        <w:rPr>
          <w:iCs/>
        </w:rPr>
        <w:t xml:space="preserve"> и (</w:t>
      </w:r>
      <w:r w:rsidR="00267057">
        <w:rPr>
          <w:iCs/>
        </w:rPr>
        <w:t>3.</w:t>
      </w:r>
      <w:r w:rsidR="00CA1F44" w:rsidRPr="00082D2F">
        <w:rPr>
          <w:iCs/>
        </w:rPr>
        <w:t>8</w:t>
      </w:r>
      <w:r>
        <w:rPr>
          <w:iCs/>
        </w:rPr>
        <w:t>)</w:t>
      </w:r>
      <w:r w:rsidRPr="00D602BA">
        <w:rPr>
          <w:iCs/>
        </w:rPr>
        <w:t xml:space="preserve">: </w:t>
      </w:r>
    </w:p>
    <w:p w14:paraId="642BD6E9" w14:textId="0EB572EF" w:rsidR="00D602BA" w:rsidRPr="0011518E" w:rsidRDefault="00F54EEB" w:rsidP="00D602BA">
      <w:pPr>
        <w:ind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34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14</m:t>
                  </m:r>
                </m:sub>
              </m:sSub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3.7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0E091FF" w14:textId="6206F963" w:rsidR="00D602BA" w:rsidRPr="0011518E" w:rsidRDefault="00F54EEB" w:rsidP="00D602BA">
      <w:pPr>
        <w:ind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33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34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23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24</m:t>
                  </m:r>
                </m:sub>
              </m:sSub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3.8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BF8D5A2" w14:textId="6BCD579F" w:rsidR="0011518E" w:rsidRDefault="00D602BA" w:rsidP="0011518E">
      <w:pPr>
        <w:ind w:firstLine="0"/>
      </w:pPr>
      <w:r>
        <w:tab/>
        <w:t xml:space="preserve">Выражение для </w:t>
      </w:r>
      <m:oMath>
        <m:r>
          <w:rPr>
            <w:rFonts w:ascii="Cambria Math" w:hAnsi="Cambria Math"/>
            <w:lang w:val="en-US"/>
          </w:rPr>
          <m:t>n</m:t>
        </m:r>
      </m:oMath>
      <w:r w:rsidRPr="00D602BA">
        <w:t xml:space="preserve"> </w:t>
      </w:r>
      <w:r>
        <w:t>точек будет выглядит следующим образом (</w:t>
      </w:r>
      <w:r w:rsidR="00267057">
        <w:t>3.</w:t>
      </w:r>
      <w:r w:rsidR="00CA1F44" w:rsidRPr="00A83CB3">
        <w:t>9</w:t>
      </w:r>
      <w:r>
        <w:t>):</w:t>
      </w:r>
    </w:p>
    <w:p w14:paraId="1C26B65E" w14:textId="3FA76F44" w:rsidR="00D602BA" w:rsidRPr="00D602BA" w:rsidRDefault="00F54EEB" w:rsidP="0011518E">
      <w:pPr>
        <w:ind w:firstLine="0"/>
        <w:rPr>
          <w:iCs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b/>
                  <w:bCs/>
                  <w:i/>
                  <w:iCs/>
                  <w:sz w:val="24"/>
                  <w:szCs w:val="24"/>
                  <w:lang w:val="en-US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</m:m>
                      </m:e>
                    </m:mr>
                  </m:m>
                  <m:r>
                    <w:rPr>
                      <w:rFonts w:ascii="Cambria Math" w:hAnsi="Cambria Math"/>
                      <w:sz w:val="24"/>
                      <w:szCs w:val="24"/>
                    </w:rPr>
                    <m:t>     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4"/>
                      <w:szCs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13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14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en-US"/>
                                    </w:rPr>
                                    <m:t>21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4"/>
                                      <w:szCs w:val="24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22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en-US"/>
                                          </w:rPr>
                                          <m:t>23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sz w:val="24"/>
                                            <w:szCs w:val="24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iCs/>
                                                  <w:sz w:val="24"/>
                                                  <w:szCs w:val="24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en-US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en-US"/>
                                                </w:rPr>
                                                <m:t>24</m:t>
                                              </m:r>
                                            </m:sub>
                                          </m:sSub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iCs/>
                                                  <w:sz w:val="24"/>
                                                  <w:szCs w:val="24"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en-US"/>
                                                </w:rPr>
                                                <m:t>p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en-US"/>
                                                </w:rPr>
                                                <m:t>31</m:t>
                                              </m:r>
                                            </m:sub>
                                          </m:sSub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iCs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iCs/>
                                                        <w:sz w:val="24"/>
                                                        <w:szCs w:val="24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4"/>
                                                        <w:szCs w:val="24"/>
                                                        <w:lang w:val="en-US"/>
                                                      </w:rPr>
                                                      <m:t>p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4"/>
                                                        <w:szCs w:val="24"/>
                                                        <w:lang w:val="en-US"/>
                                                      </w:rPr>
                                                      <m:t>32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iCs/>
                                                        <w:sz w:val="24"/>
                                                        <w:szCs w:val="24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4"/>
                                                        <w:szCs w:val="24"/>
                                                        <w:lang w:val="en-US"/>
                                                      </w:rPr>
                                                      <m:t>p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4"/>
                                                        <w:szCs w:val="24"/>
                                                        <w:lang w:val="en-US"/>
                                                      </w:rPr>
                                                      <m:t>33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mr>
                                            <m:m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iCs/>
                                                        <w:sz w:val="24"/>
                                                        <w:szCs w:val="24"/>
                                                        <w:lang w:val="en-US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4"/>
                                                        <w:szCs w:val="24"/>
                                                        <w:lang w:val="en-US"/>
                                                      </w:rPr>
                                                      <m:t>p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hAnsi="Cambria Math"/>
                                                        <w:sz w:val="24"/>
                                                        <w:szCs w:val="24"/>
                                                        <w:lang w:val="en-US"/>
                                                      </w:rPr>
                                                      <m:t>34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=0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en-US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3.9</m:t>
                  </m:r>
                </m:e>
              </m:d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e>
          </m:eqArr>
        </m:oMath>
      </m:oMathPara>
    </w:p>
    <w:p w14:paraId="157AB9BB" w14:textId="0C11BF7E" w:rsidR="00465D72" w:rsidRDefault="00465D72" w:rsidP="0011518E">
      <w:pPr>
        <w:ind w:firstLine="0"/>
        <w:rPr>
          <w:szCs w:val="28"/>
        </w:rPr>
      </w:pPr>
      <w:r w:rsidRPr="00465D72">
        <w:rPr>
          <w:szCs w:val="28"/>
        </w:rPr>
        <w:t>где матрица</w:t>
      </w:r>
      <w:r>
        <w:rPr>
          <w:szCs w:val="28"/>
        </w:rPr>
        <w:t xml:space="preserve"> слева</w:t>
      </w:r>
      <w:r w:rsidR="00A83CB3">
        <w:rPr>
          <w:szCs w:val="28"/>
        </w:rPr>
        <w:t xml:space="preserve"> далее обозначается как</w:t>
      </w:r>
      <w:r w:rsidRPr="00465D72">
        <w:rPr>
          <w:szCs w:val="28"/>
        </w:rPr>
        <w:t xml:space="preserve"> </w:t>
      </w:r>
      <m:oMath>
        <m:r>
          <w:rPr>
            <w:rFonts w:ascii="Cambria Math" w:hAnsi="Cambria Math"/>
            <w:szCs w:val="28"/>
            <w:lang w:val="en-US"/>
          </w:rPr>
          <m:t>A</m:t>
        </m:r>
        <m:r>
          <w:rPr>
            <w:rFonts w:ascii="Cambria Math" w:hAnsi="Cambria Math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Cs w:val="28"/>
              </w:rPr>
              <m:t>2n×12</m:t>
            </m:r>
          </m:sup>
        </m:sSup>
      </m:oMath>
      <w:r w:rsidRPr="00465D72">
        <w:rPr>
          <w:szCs w:val="28"/>
        </w:rPr>
        <w:t>,</w:t>
      </w:r>
      <w:r w:rsidR="00A83CB3">
        <w:rPr>
          <w:szCs w:val="28"/>
        </w:rPr>
        <w:t xml:space="preserve"> </w:t>
      </w:r>
      <w:r w:rsidRPr="00267057">
        <w:rPr>
          <w:szCs w:val="28"/>
        </w:rPr>
        <w:t>вектор</w:t>
      </w:r>
      <w:r w:rsidR="00A83CB3">
        <w:rPr>
          <w:szCs w:val="28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p</m:t>
            </m:r>
          </m:e>
        </m:acc>
        <m:r>
          <w:rPr>
            <w:rFonts w:ascii="Cambria Math" w:hAnsi="Cambria Math"/>
            <w:szCs w:val="28"/>
          </w:rPr>
          <m:t>∈</m:t>
        </m:r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Cs w:val="28"/>
              </w:rPr>
              <m:t>12×1</m:t>
            </m:r>
          </m:sup>
        </m:sSup>
      </m:oMath>
      <w:r w:rsidR="00A83CB3">
        <w:rPr>
          <w:szCs w:val="28"/>
        </w:rPr>
        <w:t>.</w:t>
      </w:r>
    </w:p>
    <w:p w14:paraId="1B8DC9E5" w14:textId="611BB8F5" w:rsidR="0008164D" w:rsidRDefault="00653C3A" w:rsidP="0011518E">
      <w:pPr>
        <w:ind w:firstLine="0"/>
        <w:rPr>
          <w:iCs/>
          <w:szCs w:val="28"/>
        </w:rPr>
      </w:pPr>
      <w:r>
        <w:rPr>
          <w:iCs/>
          <w:szCs w:val="28"/>
        </w:rPr>
        <w:tab/>
      </w:r>
      <w:r w:rsidR="00267057">
        <w:rPr>
          <w:iCs/>
          <w:szCs w:val="28"/>
        </w:rPr>
        <w:t>Име</w:t>
      </w:r>
      <w:r w:rsidR="00CA1F44">
        <w:rPr>
          <w:iCs/>
          <w:szCs w:val="28"/>
        </w:rPr>
        <w:t>ем</w:t>
      </w:r>
      <w:r w:rsidRPr="00653C3A">
        <w:rPr>
          <w:iCs/>
          <w:szCs w:val="28"/>
        </w:rPr>
        <w:t xml:space="preserve"> 11 неизвестных</w:t>
      </w:r>
      <w:r w:rsidR="000C2D50">
        <w:rPr>
          <w:iCs/>
          <w:szCs w:val="28"/>
        </w:rPr>
        <w:t xml:space="preserve"> в </w:t>
      </w:r>
      <m:oMath>
        <m:acc>
          <m:accPr>
            <m:chr m:val="̅"/>
            <m:ctrlPr>
              <w:rPr>
                <w:rFonts w:ascii="Cambria Math" w:hAnsi="Cambria Math"/>
                <w:i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p</m:t>
            </m:r>
          </m:e>
        </m:acc>
      </m:oMath>
      <w:r w:rsidRPr="00653C3A">
        <w:rPr>
          <w:iCs/>
          <w:szCs w:val="28"/>
        </w:rPr>
        <w:t xml:space="preserve"> (степеней свободы), поскольку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Cs w:val="28"/>
              </w:rPr>
              <m:t>34</m:t>
            </m:r>
          </m:sub>
        </m:sSub>
      </m:oMath>
      <w:r w:rsidRPr="00653C3A">
        <w:rPr>
          <w:iCs/>
          <w:szCs w:val="28"/>
        </w:rPr>
        <w:t xml:space="preserve"> является коэффициентом</w:t>
      </w:r>
      <w:r w:rsidR="00557616" w:rsidRPr="00557616">
        <w:rPr>
          <w:iCs/>
          <w:szCs w:val="28"/>
        </w:rPr>
        <w:t xml:space="preserve"> </w:t>
      </w:r>
      <w:r w:rsidR="00557616">
        <w:rPr>
          <w:iCs/>
          <w:szCs w:val="28"/>
        </w:rPr>
        <w:t>нормировки</w:t>
      </w:r>
      <w:r w:rsidR="00CA1F44">
        <w:rPr>
          <w:iCs/>
          <w:szCs w:val="28"/>
        </w:rPr>
        <w:t>. Не</w:t>
      </w:r>
      <w:r w:rsidR="00267057">
        <w:rPr>
          <w:iCs/>
          <w:szCs w:val="28"/>
        </w:rPr>
        <w:t>обходимо</w:t>
      </w:r>
      <w:r w:rsidRPr="00653C3A">
        <w:rPr>
          <w:iCs/>
          <w:szCs w:val="28"/>
        </w:rPr>
        <w:t xml:space="preserve"> </w:t>
      </w:r>
      <w:r w:rsidR="00CA1F44">
        <w:rPr>
          <w:iCs/>
          <w:szCs w:val="28"/>
        </w:rPr>
        <w:t xml:space="preserve">минимум </w:t>
      </w:r>
      <w:r w:rsidRPr="00653C3A">
        <w:rPr>
          <w:iCs/>
          <w:szCs w:val="28"/>
        </w:rPr>
        <w:t>6 точек</w:t>
      </w:r>
      <w:r w:rsidR="00CA1F44">
        <w:rPr>
          <w:iCs/>
          <w:szCs w:val="28"/>
        </w:rPr>
        <w:t xml:space="preserve"> для возможности однозначно определить вектор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p</m:t>
            </m:r>
            <m:ctrlPr>
              <w:rPr>
                <w:rFonts w:ascii="Cambria Math" w:hAnsi="Cambria Math"/>
                <w:iCs/>
                <w:szCs w:val="28"/>
              </w:rPr>
            </m:ctrlPr>
          </m:e>
        </m:acc>
      </m:oMath>
      <w:r w:rsidRPr="00653C3A">
        <w:rPr>
          <w:iCs/>
          <w:szCs w:val="28"/>
        </w:rPr>
        <w:t>.</w:t>
      </w:r>
    </w:p>
    <w:p w14:paraId="1ADDFE0B" w14:textId="714A16CF" w:rsidR="00E72D29" w:rsidRPr="00E72D29" w:rsidRDefault="0008164D" w:rsidP="0011518E">
      <w:pPr>
        <w:ind w:firstLine="0"/>
        <w:rPr>
          <w:iCs/>
          <w:szCs w:val="28"/>
        </w:rPr>
      </w:pPr>
      <w:r>
        <w:rPr>
          <w:iCs/>
          <w:szCs w:val="28"/>
        </w:rPr>
        <w:tab/>
        <w:t xml:space="preserve">Однако стоит заметить, что в текущей задаче ставится проблема преобразования </w:t>
      </w:r>
      <w:r w:rsidRPr="0008164D">
        <w:rPr>
          <w:iCs/>
          <w:szCs w:val="28"/>
        </w:rPr>
        <w:t>2</w:t>
      </w:r>
      <w:r>
        <w:rPr>
          <w:iCs/>
          <w:szCs w:val="28"/>
          <w:lang w:val="en-US"/>
        </w:rPr>
        <w:t>D</w:t>
      </w:r>
      <w:r>
        <w:rPr>
          <w:iCs/>
          <w:szCs w:val="28"/>
        </w:rPr>
        <w:t xml:space="preserve"> в </w:t>
      </w:r>
      <w:r w:rsidRPr="0008164D">
        <w:rPr>
          <w:iCs/>
          <w:szCs w:val="28"/>
        </w:rPr>
        <w:t>2</w:t>
      </w:r>
      <w:r>
        <w:rPr>
          <w:iCs/>
          <w:szCs w:val="28"/>
          <w:lang w:val="en-US"/>
        </w:rPr>
        <w:t>D</w:t>
      </w:r>
      <w:r w:rsidR="00CA1F44" w:rsidRPr="00A83CB3">
        <w:rPr>
          <w:iCs/>
          <w:szCs w:val="28"/>
        </w:rPr>
        <w:t xml:space="preserve">. </w:t>
      </w:r>
      <w:r w:rsidR="00CA1F44">
        <w:rPr>
          <w:iCs/>
          <w:szCs w:val="28"/>
        </w:rPr>
        <w:t>И</w:t>
      </w:r>
      <w:r>
        <w:rPr>
          <w:iCs/>
          <w:szCs w:val="28"/>
        </w:rPr>
        <w:t xml:space="preserve">з-за того, что все точки в координатном пространстве </w:t>
      </w:r>
      <w:r>
        <w:rPr>
          <w:iCs/>
          <w:szCs w:val="28"/>
        </w:rPr>
        <w:lastRenderedPageBreak/>
        <w:t>перекрестка лежат на плоск</w:t>
      </w:r>
      <w:r w:rsidRPr="00267057">
        <w:rPr>
          <w:iCs/>
          <w:szCs w:val="28"/>
        </w:rPr>
        <w:t>ости</w:t>
      </w:r>
      <w:r w:rsidR="00CA1F44">
        <w:rPr>
          <w:iCs/>
          <w:szCs w:val="28"/>
        </w:rPr>
        <w:t>,</w:t>
      </w:r>
      <w:r w:rsidRPr="00267057">
        <w:rPr>
          <w:iCs/>
          <w:szCs w:val="28"/>
        </w:rPr>
        <w:t xml:space="preserve"> метод</w:t>
      </w:r>
      <w:r>
        <w:rPr>
          <w:iCs/>
          <w:szCs w:val="28"/>
        </w:rPr>
        <w:t xml:space="preserve"> прямого геометрического преобразования не поможет решить </w:t>
      </w:r>
      <w:r w:rsidRPr="00267057">
        <w:rPr>
          <w:iCs/>
          <w:szCs w:val="28"/>
        </w:rPr>
        <w:t>задачу</w:t>
      </w:r>
      <w:r w:rsidR="00267057" w:rsidRPr="00267057">
        <w:rPr>
          <w:iCs/>
          <w:szCs w:val="28"/>
        </w:rPr>
        <w:t>,</w:t>
      </w:r>
      <w:r w:rsidRPr="00267057">
        <w:rPr>
          <w:iCs/>
          <w:szCs w:val="28"/>
        </w:rPr>
        <w:t xml:space="preserve"> поскол</w:t>
      </w:r>
      <w:r>
        <w:rPr>
          <w:iCs/>
          <w:szCs w:val="28"/>
        </w:rPr>
        <w:t xml:space="preserve">ьку </w:t>
      </w:r>
      <w:r w:rsidR="00B47BC3">
        <w:rPr>
          <w:iCs/>
          <w:szCs w:val="28"/>
        </w:rPr>
        <w:t xml:space="preserve">все связанные с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Z</m:t>
            </m:r>
          </m:e>
          <m:sub>
            <m:r>
              <w:rPr>
                <w:rFonts w:ascii="Cambria Math" w:hAnsi="Cambria Math"/>
                <w:szCs w:val="28"/>
              </w:rPr>
              <m:t>w</m:t>
            </m:r>
          </m:sub>
        </m:sSub>
      </m:oMath>
      <w:r w:rsidR="00B47BC3">
        <w:rPr>
          <w:iCs/>
          <w:szCs w:val="28"/>
        </w:rPr>
        <w:t xml:space="preserve"> компоненты будут равны </w:t>
      </w:r>
      <w:r w:rsidR="00267057">
        <w:rPr>
          <w:iCs/>
          <w:szCs w:val="28"/>
        </w:rPr>
        <w:t>нулю</w:t>
      </w:r>
      <w:r w:rsidR="00B47BC3">
        <w:rPr>
          <w:iCs/>
          <w:szCs w:val="28"/>
        </w:rPr>
        <w:t xml:space="preserve">. И </w:t>
      </w:r>
      <w:r w:rsidR="00267057" w:rsidRPr="00267057">
        <w:rPr>
          <w:iCs/>
          <w:szCs w:val="28"/>
        </w:rPr>
        <w:t>вследствие</w:t>
      </w:r>
      <w:r w:rsidR="00B47BC3">
        <w:rPr>
          <w:iCs/>
          <w:szCs w:val="28"/>
        </w:rPr>
        <w:t xml:space="preserve"> этого матричное уравнение (</w:t>
      </w:r>
      <w:r w:rsidR="00267057">
        <w:rPr>
          <w:iCs/>
          <w:szCs w:val="28"/>
        </w:rPr>
        <w:t>3.</w:t>
      </w:r>
      <w:r w:rsidR="00CA1F44">
        <w:rPr>
          <w:iCs/>
          <w:szCs w:val="28"/>
        </w:rPr>
        <w:t>9</w:t>
      </w:r>
      <w:r w:rsidR="00B47BC3">
        <w:rPr>
          <w:iCs/>
          <w:szCs w:val="28"/>
        </w:rPr>
        <w:t>) не будет иметь решений.</w:t>
      </w:r>
    </w:p>
    <w:p w14:paraId="560A1DD9" w14:textId="0039DCC7" w:rsidR="00EB2FA7" w:rsidRDefault="0008164D" w:rsidP="00EB2FA7">
      <w:pPr>
        <w:rPr>
          <w:iCs/>
          <w:szCs w:val="28"/>
        </w:rPr>
      </w:pPr>
      <w:r w:rsidRPr="0008164D">
        <w:rPr>
          <w:iCs/>
          <w:szCs w:val="28"/>
        </w:rPr>
        <w:t xml:space="preserve">Поскольку у нас нет оси </w:t>
      </w:r>
      <m:oMath>
        <m:r>
          <w:rPr>
            <w:rFonts w:ascii="Cambria Math" w:hAnsi="Cambria Math"/>
            <w:szCs w:val="28"/>
          </w:rPr>
          <m:t>z</m:t>
        </m:r>
      </m:oMath>
      <w:r w:rsidR="00EB2FA7" w:rsidRPr="00EB2FA7">
        <w:rPr>
          <w:iCs/>
          <w:szCs w:val="28"/>
        </w:rPr>
        <w:t xml:space="preserve"> </w:t>
      </w:r>
      <w:r w:rsidR="00EB2FA7">
        <w:rPr>
          <w:iCs/>
          <w:szCs w:val="28"/>
        </w:rPr>
        <w:t>в координатной системе перекрёстка</w:t>
      </w:r>
      <w:r w:rsidRPr="0008164D">
        <w:rPr>
          <w:iCs/>
          <w:szCs w:val="28"/>
        </w:rPr>
        <w:t xml:space="preserve">, </w:t>
      </w:r>
      <w:r w:rsidR="00E72D29">
        <w:rPr>
          <w:iCs/>
          <w:szCs w:val="28"/>
        </w:rPr>
        <w:t>воспольз</w:t>
      </w:r>
      <w:r w:rsidR="00B703A6">
        <w:rPr>
          <w:iCs/>
          <w:szCs w:val="28"/>
        </w:rPr>
        <w:t>уемся</w:t>
      </w:r>
      <w:r w:rsidR="00E72D29">
        <w:rPr>
          <w:iCs/>
          <w:szCs w:val="28"/>
        </w:rPr>
        <w:t xml:space="preserve"> методом Чанга</w:t>
      </w:r>
      <w:r w:rsidR="00E72D29" w:rsidRPr="00E72D29">
        <w:rPr>
          <w:iCs/>
          <w:szCs w:val="28"/>
        </w:rPr>
        <w:t xml:space="preserve"> [</w:t>
      </w:r>
      <w:r w:rsidR="00E72D29">
        <w:rPr>
          <w:iCs/>
          <w:szCs w:val="28"/>
        </w:rPr>
        <w:fldChar w:fldCharType="begin"/>
      </w:r>
      <w:r w:rsidR="00E72D29">
        <w:rPr>
          <w:iCs/>
          <w:szCs w:val="28"/>
        </w:rPr>
        <w:instrText xml:space="preserve"> REF _Ref138439584 \r \h </w:instrText>
      </w:r>
      <w:r w:rsidR="00E72D29">
        <w:rPr>
          <w:iCs/>
          <w:szCs w:val="28"/>
        </w:rPr>
      </w:r>
      <w:r w:rsidR="00E72D29">
        <w:rPr>
          <w:iCs/>
          <w:szCs w:val="28"/>
        </w:rPr>
        <w:fldChar w:fldCharType="separate"/>
      </w:r>
      <w:r w:rsidR="00E72D29">
        <w:rPr>
          <w:iCs/>
          <w:szCs w:val="28"/>
        </w:rPr>
        <w:t>13</w:t>
      </w:r>
      <w:r w:rsidR="00E72D29">
        <w:rPr>
          <w:iCs/>
          <w:szCs w:val="28"/>
        </w:rPr>
        <w:fldChar w:fldCharType="end"/>
      </w:r>
      <w:r w:rsidR="00E72D29" w:rsidRPr="00E72D29">
        <w:rPr>
          <w:iCs/>
          <w:szCs w:val="28"/>
        </w:rPr>
        <w:t>].</w:t>
      </w:r>
    </w:p>
    <w:p w14:paraId="4551857E" w14:textId="77777777" w:rsidR="00CA1F44" w:rsidRDefault="00CA1F44" w:rsidP="00EB2FA7">
      <w:pPr>
        <w:pStyle w:val="2"/>
      </w:pPr>
    </w:p>
    <w:p w14:paraId="5DD01016" w14:textId="607D6326" w:rsidR="00EB2FA7" w:rsidRDefault="00EB2FA7" w:rsidP="00EB2FA7">
      <w:pPr>
        <w:pStyle w:val="2"/>
      </w:pPr>
      <w:bookmarkStart w:id="35" w:name="_Toc138721796"/>
      <w:r>
        <w:t xml:space="preserve">3.2 </w:t>
      </w:r>
      <w:r w:rsidR="008E6E13">
        <w:t>Калибровка камеры м</w:t>
      </w:r>
      <w:r>
        <w:t>етод</w:t>
      </w:r>
      <w:r w:rsidR="008E6E13">
        <w:t>ом</w:t>
      </w:r>
      <w:r>
        <w:t xml:space="preserve"> Чанга</w:t>
      </w:r>
      <w:bookmarkEnd w:id="35"/>
    </w:p>
    <w:p w14:paraId="67F8C5A3" w14:textId="40CDCCB4" w:rsidR="00EB2FA7" w:rsidRDefault="00EB2FA7" w:rsidP="00EB2FA7">
      <w:r>
        <w:t xml:space="preserve">Суть метода Чанга </w:t>
      </w:r>
      <w:r w:rsidRPr="00EB2FA7">
        <w:t>[</w:t>
      </w:r>
      <w:r>
        <w:rPr>
          <w:lang w:val="en-US"/>
        </w:rPr>
        <w:fldChar w:fldCharType="begin"/>
      </w:r>
      <w:r w:rsidRPr="00EB2FA7">
        <w:instrText xml:space="preserve"> </w:instrText>
      </w:r>
      <w:r>
        <w:rPr>
          <w:lang w:val="en-US"/>
        </w:rPr>
        <w:instrText>REF</w:instrText>
      </w:r>
      <w:r w:rsidRPr="00EB2FA7">
        <w:instrText xml:space="preserve"> _</w:instrText>
      </w:r>
      <w:r>
        <w:rPr>
          <w:lang w:val="en-US"/>
        </w:rPr>
        <w:instrText>Ref</w:instrText>
      </w:r>
      <w:r w:rsidRPr="00EB2FA7">
        <w:instrText>138439584 \</w:instrText>
      </w:r>
      <w:r>
        <w:rPr>
          <w:lang w:val="en-US"/>
        </w:rPr>
        <w:instrText>r</w:instrText>
      </w:r>
      <w:r w:rsidRPr="00EB2FA7">
        <w:instrText xml:space="preserve"> \</w:instrText>
      </w:r>
      <w:r>
        <w:rPr>
          <w:lang w:val="en-US"/>
        </w:rPr>
        <w:instrText>h</w:instrText>
      </w:r>
      <w:r w:rsidRPr="00EB2FA7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EB2FA7">
        <w:t>13</w:t>
      </w:r>
      <w:r>
        <w:rPr>
          <w:lang w:val="en-US"/>
        </w:rPr>
        <w:fldChar w:fldCharType="end"/>
      </w:r>
      <w:r w:rsidRPr="00EB2FA7">
        <w:t>]</w:t>
      </w:r>
      <w:r>
        <w:t xml:space="preserve"> заключается в незначительной модификации метода прямого геометрического преобразования. Преобразование точки из</w:t>
      </w:r>
      <w:r w:rsidR="00E102FD" w:rsidRPr="00A83CB3">
        <w:t xml:space="preserve"> </w:t>
      </w:r>
      <w:r w:rsidR="00E102FD">
        <w:t xml:space="preserve">мировой систему в систему </w:t>
      </w:r>
      <w:r>
        <w:t xml:space="preserve">координат камеры </w:t>
      </w:r>
      <w:r w:rsidR="00E102FD">
        <w:t>и затем в координаты изображения имеет вид</w:t>
      </w:r>
      <w:r>
        <w:t>:</w:t>
      </w:r>
    </w:p>
    <w:p w14:paraId="3FC60E16" w14:textId="7E971914" w:rsidR="00EB2FA7" w:rsidRPr="0006039B" w:rsidRDefault="00F54EEB" w:rsidP="00EB2FA7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szCs w:val="28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Cs w:val="28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Cs w:val="28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Cs w:val="28"/>
                                <w:lang w:val="en-US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Cs w:val="28"/>
                                <w:lang w:val="en-US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Cs w:val="28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31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3.10</m:t>
                  </m:r>
                </m:e>
              </m:d>
            </m:e>
          </m:eqArr>
        </m:oMath>
      </m:oMathPara>
    </w:p>
    <w:p w14:paraId="413917F8" w14:textId="60F2C77E" w:rsidR="0006039B" w:rsidRDefault="0006039B" w:rsidP="0006039B">
      <w:pPr>
        <w:ind w:firstLine="0"/>
      </w:pPr>
      <w:r>
        <w:t>где во внешней матрице камеры были удалены 3 столбец и 4 строка.</w:t>
      </w:r>
    </w:p>
    <w:p w14:paraId="002A4462" w14:textId="0C879ED1" w:rsidR="0006039B" w:rsidRDefault="0006039B" w:rsidP="0006039B">
      <w:pPr>
        <w:ind w:firstLine="0"/>
      </w:pPr>
      <w:r>
        <w:tab/>
        <w:t xml:space="preserve">При перемножении внутренней и внешней матриц камеры получится матрица геометрического преобразования </w:t>
      </w:r>
      <m:oMath>
        <m:r>
          <w:rPr>
            <w:rFonts w:ascii="Cambria Math" w:hAnsi="Cambria Math"/>
          </w:rPr>
          <m:t>H∈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3×3</m:t>
            </m:r>
          </m:sup>
        </m:sSup>
      </m:oMath>
      <w:r w:rsidR="00082D2F">
        <w:t>:</w:t>
      </w:r>
    </w:p>
    <w:p w14:paraId="682FB4F1" w14:textId="01CE8B2A" w:rsidR="0006039B" w:rsidRPr="0006039B" w:rsidRDefault="00F54EEB" w:rsidP="0006039B">
      <w:pPr>
        <w:ind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H</m:t>
              </m:r>
              <m:r>
                <w:rPr>
                  <w:rFonts w:ascii="Cambria Math" w:hAnsi="Cambria Math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33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3.11</m:t>
                  </m:r>
                </m:e>
              </m:d>
            </m:e>
          </m:eqArr>
        </m:oMath>
      </m:oMathPara>
    </w:p>
    <w:p w14:paraId="6728A77D" w14:textId="6DBED343" w:rsidR="00EB2FA7" w:rsidRDefault="0006039B" w:rsidP="0006039B">
      <w:pPr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33</m:t>
            </m:r>
          </m:sub>
        </m:sSub>
      </m:oMath>
      <w:r w:rsidRPr="00337C86">
        <w:t xml:space="preserve"> – </w:t>
      </w:r>
      <w:r>
        <w:t>коэффициент нормировки.</w:t>
      </w:r>
    </w:p>
    <w:p w14:paraId="7466E858" w14:textId="3A3FE79A" w:rsidR="002A51AD" w:rsidRDefault="00BF4A14" w:rsidP="0006039B">
      <w:pPr>
        <w:ind w:firstLine="0"/>
      </w:pPr>
      <w:r>
        <w:tab/>
      </w:r>
      <w:r w:rsidR="00B668FC">
        <w:t>С учетом (</w:t>
      </w:r>
      <w:r w:rsidR="00326D72">
        <w:t>3.</w:t>
      </w:r>
      <w:r w:rsidR="00B12EF3">
        <w:t>11</w:t>
      </w:r>
      <w:r w:rsidR="00B668FC">
        <w:t>)</w:t>
      </w:r>
      <w:r>
        <w:t xml:space="preserve"> выражение</w:t>
      </w:r>
      <w:r w:rsidR="00B668FC">
        <w:t xml:space="preserve"> (</w:t>
      </w:r>
      <w:r w:rsidR="00326D72">
        <w:t>3.</w:t>
      </w:r>
      <w:r w:rsidR="00B12EF3">
        <w:t>10</w:t>
      </w:r>
      <w:r w:rsidR="00B668FC">
        <w:t>)</w:t>
      </w:r>
      <w:r>
        <w:t xml:space="preserve"> приобретет вид</w:t>
      </w:r>
      <w:r w:rsidRPr="00BF4A14">
        <w:t>:</w:t>
      </w:r>
    </w:p>
    <w:p w14:paraId="203D081A" w14:textId="0C80FC63" w:rsidR="00BF4A14" w:rsidRPr="00BF4A14" w:rsidRDefault="00F54EEB" w:rsidP="0006039B">
      <w:pPr>
        <w:ind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33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3.12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6996E63E" w14:textId="34BD2BAA" w:rsidR="00B668FC" w:rsidRPr="0011518E" w:rsidRDefault="00B668FC" w:rsidP="00B668FC">
      <w:pPr>
        <w:ind w:firstLine="0"/>
        <w:rPr>
          <w:iCs/>
        </w:rPr>
      </w:pPr>
      <w:r>
        <w:t xml:space="preserve">где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12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33</m:t>
                </m:r>
              </m:sub>
            </m:sSub>
          </m:den>
        </m:f>
      </m:oMath>
      <w:r w:rsidRPr="0011518E">
        <w:rPr>
          <w:iCs/>
        </w:rPr>
        <w:t xml:space="preserve"> ,</w:t>
      </w:r>
    </w:p>
    <w:p w14:paraId="53FBBC32" w14:textId="3CC98BC2" w:rsidR="0008164D" w:rsidRDefault="00F54EEB" w:rsidP="0011518E">
      <w:pPr>
        <w:ind w:firstLine="0"/>
        <w:rPr>
          <w:iCs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23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w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33</m:t>
                </m:r>
              </m:sub>
            </m:sSub>
          </m:den>
        </m:f>
      </m:oMath>
      <w:r w:rsidR="00B668FC" w:rsidRPr="0011518E">
        <w:rPr>
          <w:iCs/>
        </w:rPr>
        <w:t>.</w:t>
      </w:r>
    </w:p>
    <w:p w14:paraId="0B2AF9DC" w14:textId="556EEB54" w:rsidR="00143214" w:rsidRDefault="00143214" w:rsidP="0011518E">
      <w:pPr>
        <w:ind w:firstLine="0"/>
        <w:rPr>
          <w:iCs/>
        </w:rPr>
      </w:pPr>
      <w:r>
        <w:rPr>
          <w:iCs/>
        </w:rPr>
        <w:tab/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143214">
        <w:rPr>
          <w:iCs/>
        </w:rPr>
        <w:t xml:space="preserve"> </w:t>
      </w:r>
      <w:r>
        <w:rPr>
          <w:iCs/>
        </w:rPr>
        <w:t xml:space="preserve">и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143214">
        <w:rPr>
          <w:iCs/>
        </w:rPr>
        <w:t xml:space="preserve"> </w:t>
      </w:r>
      <w:r>
        <w:rPr>
          <w:iCs/>
        </w:rPr>
        <w:t xml:space="preserve">можно </w:t>
      </w:r>
      <w:r w:rsidR="00B12EF3">
        <w:rPr>
          <w:iCs/>
        </w:rPr>
        <w:t>з</w:t>
      </w:r>
      <w:r>
        <w:rPr>
          <w:iCs/>
        </w:rPr>
        <w:t>аписать в виде</w:t>
      </w:r>
    </w:p>
    <w:p w14:paraId="4D02E41F" w14:textId="399BFF72" w:rsidR="00143214" w:rsidRPr="0011518E" w:rsidRDefault="00F54EEB" w:rsidP="00143214">
      <w:pPr>
        <w:ind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33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3.13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644A9246" w14:textId="6271DDAE" w:rsidR="00DE29DD" w:rsidRPr="00143214" w:rsidRDefault="00F54EEB" w:rsidP="00143214">
      <w:pPr>
        <w:ind w:firstLine="0"/>
        <w:rPr>
          <w:iCs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33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  <m:r>
                <w:rPr>
                  <w:rFonts w:ascii="Cambria Math" w:hAnsi="Cambria Math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3.14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532E22F4" w14:textId="5D574CD4" w:rsidR="00B703A6" w:rsidRPr="00B12EF3" w:rsidRDefault="00B703A6" w:rsidP="00B703A6">
      <w:pPr>
        <w:rPr>
          <w:iCs/>
        </w:rPr>
      </w:pPr>
      <w:r>
        <w:rPr>
          <w:iCs/>
        </w:rPr>
        <w:t xml:space="preserve">Затем если </w:t>
      </w:r>
      <w:r w:rsidR="00B12EF3">
        <w:rPr>
          <w:iCs/>
        </w:rPr>
        <w:t>сгруппировать</w:t>
      </w:r>
      <w:r>
        <w:rPr>
          <w:iCs/>
        </w:rPr>
        <w:t xml:space="preserve"> все</w:t>
      </w:r>
      <w:r w:rsidR="00B12EF3" w:rsidRPr="00082D2F">
        <w:rPr>
          <w:iCs/>
        </w:rPr>
        <w:t xml:space="preserve"> </w:t>
      </w:r>
      <m:oMath>
        <m:r>
          <w:rPr>
            <w:rFonts w:ascii="Cambria Math" w:hAnsi="Cambria Math"/>
          </w:rPr>
          <m:t>h</m:t>
        </m:r>
      </m:oMath>
      <w:r w:rsidRPr="0011518E">
        <w:rPr>
          <w:iCs/>
        </w:rPr>
        <w:t xml:space="preserve"> </w:t>
      </w:r>
      <w:r>
        <w:rPr>
          <w:iCs/>
        </w:rPr>
        <w:t>и переписать (</w:t>
      </w:r>
      <w:r w:rsidR="00326D72">
        <w:rPr>
          <w:iCs/>
        </w:rPr>
        <w:t>3.</w:t>
      </w:r>
      <w:r w:rsidR="00B12EF3" w:rsidRPr="00B12EF3">
        <w:rPr>
          <w:iCs/>
          <w:rPrChange w:id="36" w:author="Алексей А Касаткин" w:date="2023-06-26T20:26:00Z">
            <w:rPr>
              <w:iCs/>
              <w:lang w:val="en-US"/>
            </w:rPr>
          </w:rPrChange>
        </w:rPr>
        <w:t>13</w:t>
      </w:r>
      <w:r>
        <w:rPr>
          <w:iCs/>
        </w:rPr>
        <w:t>) и (</w:t>
      </w:r>
      <w:r w:rsidR="00326D72">
        <w:rPr>
          <w:iCs/>
        </w:rPr>
        <w:t>3.</w:t>
      </w:r>
      <w:r w:rsidR="00B12EF3" w:rsidRPr="00B12EF3">
        <w:rPr>
          <w:iCs/>
          <w:rPrChange w:id="37" w:author="Алексей А Касаткин" w:date="2023-06-26T20:26:00Z">
            <w:rPr>
              <w:iCs/>
              <w:lang w:val="en-US"/>
            </w:rPr>
          </w:rPrChange>
        </w:rPr>
        <w:t>14</w:t>
      </w:r>
      <w:r>
        <w:rPr>
          <w:iCs/>
        </w:rPr>
        <w:t xml:space="preserve">) в матричном виде, можно получить </w:t>
      </w:r>
      <w:r w:rsidR="00B12EF3">
        <w:rPr>
          <w:iCs/>
        </w:rPr>
        <w:t>соотношение</w:t>
      </w:r>
    </w:p>
    <w:p w14:paraId="2BFFCEAC" w14:textId="792B3ED3" w:rsidR="00B703A6" w:rsidRPr="0011518E" w:rsidRDefault="00F54EEB" w:rsidP="00B703A6">
      <w:pPr>
        <w:ind w:firstLine="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  <w:lang w:val="en-US"/>
                </w:rPr>
                <m:t>H</m:t>
              </m:r>
              <m:r>
                <w:rPr>
                  <w:rFonts w:ascii="Cambria Math" w:hAnsi="Cambria Math"/>
                </w:rPr>
                <m:t>=0,#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3.15</m:t>
                  </m:r>
                </m:e>
              </m:d>
            </m:e>
          </m:eqArr>
        </m:oMath>
      </m:oMathPara>
    </w:p>
    <w:p w14:paraId="0FA862C5" w14:textId="2B22775C" w:rsidR="00B703A6" w:rsidRDefault="00B703A6" w:rsidP="00B703A6">
      <w:pPr>
        <w:ind w:firstLine="0"/>
        <w:rPr>
          <w:iCs/>
        </w:rPr>
      </w:pPr>
      <w:r>
        <w:rPr>
          <w:iCs/>
        </w:rPr>
        <w:t>где</w:t>
      </w:r>
      <w:r w:rsidRPr="00D602BA">
        <w:rPr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A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2×9</m:t>
            </m:r>
          </m:sup>
        </m:sSup>
        <m:r>
          <w:rPr>
            <w:rFonts w:ascii="Cambria Math" w:hAnsi="Cambria Math"/>
          </w:rPr>
          <m:t xml:space="preserve">: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  <m:r>
              <w:rPr>
                <w:rFonts w:ascii="Cambria Math" w:hAnsi="Cambria Math"/>
              </w:rPr>
              <m:t xml:space="preserve">   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  <m:r>
              <w:rPr>
                <w:rFonts w:ascii="Cambria Math" w:hAnsi="Cambria Math"/>
              </w:rPr>
              <m:t xml:space="preserve">     </m:t>
            </m:r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</m:e>
              </m:mr>
            </m:m>
            <m:r>
              <w:rPr>
                <w:rFonts w:ascii="Cambria Math" w:hAnsi="Cambria Math"/>
              </w:rPr>
              <m:t xml:space="preserve">    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  <m:r>
              <w:rPr>
                <w:rFonts w:ascii="Cambria Math" w:hAnsi="Cambria Math"/>
              </w:rPr>
              <m:t xml:space="preserve">    </m:t>
            </m:r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</m:sSub>
                </m:e>
              </m:mr>
            </m:m>
            <m:r>
              <w:rPr>
                <w:rFonts w:ascii="Cambria Math" w:hAnsi="Cambria Math"/>
              </w:rPr>
              <m:t xml:space="preserve">    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</m:m>
          </m:e>
        </m:d>
        <m:r>
          <w:rPr>
            <w:rFonts w:ascii="Cambria Math" w:hAnsi="Cambria Math"/>
          </w:rPr>
          <m:t>,</m:t>
        </m:r>
      </m:oMath>
    </w:p>
    <w:p w14:paraId="49E1E194" w14:textId="7D0A80BE" w:rsidR="00B703A6" w:rsidRPr="00D602BA" w:rsidRDefault="00B703A6" w:rsidP="00B703A6">
      <w:pPr>
        <w:ind w:firstLine="0"/>
        <w:rPr>
          <w:iCs/>
        </w:rPr>
      </w:pPr>
      <m:oMath>
        <m:r>
          <w:rPr>
            <w:rFonts w:ascii="Cambria Math" w:hAnsi="Cambria Math"/>
            <w:lang w:val="en-US"/>
          </w:rPr>
          <m:t>H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9×1</m:t>
            </m:r>
          </m:sup>
        </m:sSup>
        <m:r>
          <w:rPr>
            <w:rFonts w:ascii="Cambria Math" w:hAnsi="Cambria Math"/>
          </w:rPr>
          <m:t xml:space="preserve">: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23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31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32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lang w:val="en-US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iCs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h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33</m:t>
                                              </m:r>
                                            </m:sub>
                                          </m:sSub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D602BA">
        <w:rPr>
          <w:iCs/>
        </w:rPr>
        <w:t>.</w:t>
      </w:r>
    </w:p>
    <w:p w14:paraId="353F524D" w14:textId="36713628" w:rsidR="00143214" w:rsidRPr="00653C3A" w:rsidRDefault="00B703A6" w:rsidP="00B703A6">
      <w:pPr>
        <w:rPr>
          <w:iCs/>
          <w:szCs w:val="28"/>
        </w:rPr>
      </w:pPr>
      <w:r w:rsidRPr="00B703A6">
        <w:rPr>
          <w:iCs/>
          <w:szCs w:val="28"/>
        </w:rPr>
        <w:t xml:space="preserve">В отличие от </w:t>
      </w:r>
      <w:r>
        <w:rPr>
          <w:iCs/>
          <w:szCs w:val="28"/>
        </w:rPr>
        <w:t>метода калибровки прямым геометрическим преобразованием</w:t>
      </w:r>
      <w:r w:rsidRPr="00B703A6">
        <w:rPr>
          <w:iCs/>
          <w:szCs w:val="28"/>
        </w:rPr>
        <w:t>, в методе Ч</w:t>
      </w:r>
      <w:r>
        <w:rPr>
          <w:iCs/>
          <w:szCs w:val="28"/>
        </w:rPr>
        <w:t>анга</w:t>
      </w:r>
      <w:r w:rsidRPr="00B703A6">
        <w:rPr>
          <w:iCs/>
          <w:szCs w:val="28"/>
        </w:rPr>
        <w:t xml:space="preserve"> мы видим, что коэффициент масштабирования влияет на количество необходимых нам номеров точек изображения, и, наконец, поскольку матрица </w:t>
      </w:r>
      <w:r>
        <w:rPr>
          <w:iCs/>
          <w:szCs w:val="28"/>
        </w:rPr>
        <w:t>геометрического преобразования (</w:t>
      </w:r>
      <w:r w:rsidR="00326D72">
        <w:rPr>
          <w:iCs/>
          <w:szCs w:val="28"/>
        </w:rPr>
        <w:t>3.</w:t>
      </w:r>
      <w:r w:rsidR="00B12EF3">
        <w:rPr>
          <w:iCs/>
          <w:szCs w:val="28"/>
        </w:rPr>
        <w:t>11</w:t>
      </w:r>
      <w:r>
        <w:rPr>
          <w:iCs/>
          <w:szCs w:val="28"/>
        </w:rPr>
        <w:t>)</w:t>
      </w:r>
      <w:r w:rsidRPr="00B703A6">
        <w:rPr>
          <w:iCs/>
          <w:szCs w:val="28"/>
        </w:rPr>
        <w:t xml:space="preserve"> имеет 8 степеней свободы, мы видим, что нам нужно как минимум 4 точки изображения для </w:t>
      </w:r>
      <w:r w:rsidR="00B12EF3">
        <w:rPr>
          <w:iCs/>
          <w:szCs w:val="28"/>
        </w:rPr>
        <w:t xml:space="preserve">возможности </w:t>
      </w:r>
      <w:r w:rsidRPr="00B703A6">
        <w:rPr>
          <w:iCs/>
          <w:szCs w:val="28"/>
        </w:rPr>
        <w:t>решить уравнение</w:t>
      </w:r>
      <w:r>
        <w:rPr>
          <w:iCs/>
          <w:szCs w:val="28"/>
        </w:rPr>
        <w:t xml:space="preserve"> (</w:t>
      </w:r>
      <w:r w:rsidR="00326D72">
        <w:rPr>
          <w:iCs/>
          <w:szCs w:val="28"/>
        </w:rPr>
        <w:t>3.</w:t>
      </w:r>
      <w:r w:rsidR="00B12EF3">
        <w:rPr>
          <w:iCs/>
          <w:szCs w:val="28"/>
        </w:rPr>
        <w:t>15</w:t>
      </w:r>
      <w:r>
        <w:rPr>
          <w:iCs/>
          <w:szCs w:val="28"/>
        </w:rPr>
        <w:t>)</w:t>
      </w:r>
      <w:r w:rsidRPr="00B703A6">
        <w:rPr>
          <w:iCs/>
          <w:szCs w:val="28"/>
        </w:rPr>
        <w:t>.</w:t>
      </w:r>
    </w:p>
    <w:p w14:paraId="2926E273" w14:textId="49C43E37" w:rsidR="00B703A6" w:rsidRPr="00D602BA" w:rsidRDefault="00B703A6" w:rsidP="00B703A6">
      <w:pPr>
        <w:rPr>
          <w:iCs/>
        </w:rPr>
      </w:pPr>
      <w:r>
        <w:rPr>
          <w:iCs/>
        </w:rPr>
        <w:t>Можно переписать (</w:t>
      </w:r>
      <w:r w:rsidR="00326D72">
        <w:rPr>
          <w:iCs/>
        </w:rPr>
        <w:t>3.2.</w:t>
      </w:r>
      <w:r>
        <w:rPr>
          <w:iCs/>
        </w:rPr>
        <w:t>4) и (</w:t>
      </w:r>
      <w:r w:rsidR="00326D72">
        <w:rPr>
          <w:iCs/>
        </w:rPr>
        <w:t>3.2.</w:t>
      </w:r>
      <w:r>
        <w:rPr>
          <w:iCs/>
        </w:rPr>
        <w:t xml:space="preserve">5) для </w:t>
      </w:r>
      <w:r>
        <w:rPr>
          <w:iCs/>
          <w:lang w:val="en-US"/>
        </w:rPr>
        <w:t>n</w:t>
      </w:r>
      <w:r>
        <w:rPr>
          <w:iCs/>
        </w:rPr>
        <w:t>-той</w:t>
      </w:r>
      <w:r w:rsidRPr="00D602BA">
        <w:rPr>
          <w:iCs/>
        </w:rPr>
        <w:t xml:space="preserve"> </w:t>
      </w:r>
      <w:r>
        <w:rPr>
          <w:iCs/>
        </w:rPr>
        <w:t>точки и получить</w:t>
      </w:r>
      <w:r w:rsidRPr="00D602BA">
        <w:rPr>
          <w:iCs/>
        </w:rPr>
        <w:t xml:space="preserve">: </w:t>
      </w:r>
    </w:p>
    <w:p w14:paraId="53CA152A" w14:textId="507A43B8" w:rsidR="00B703A6" w:rsidRPr="0011518E" w:rsidRDefault="00F54EEB" w:rsidP="00B703A6">
      <w:pPr>
        <w:ind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33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3.16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A9ADFBA" w14:textId="4CDC4144" w:rsidR="00B703A6" w:rsidRPr="0011518E" w:rsidRDefault="00F54EEB" w:rsidP="00B703A6">
      <w:pPr>
        <w:ind w:firstLine="0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31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32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33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(</m:t>
                  </m:r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lang w:val="en-US"/>
                    </w:rPr>
                    <m:t>)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3.17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72859286" w14:textId="20EB6D60" w:rsidR="00B703A6" w:rsidRDefault="00B703A6" w:rsidP="00B703A6">
      <w:pPr>
        <w:ind w:firstLine="0"/>
      </w:pPr>
      <w:r>
        <w:tab/>
        <w:t>Выражение (</w:t>
      </w:r>
      <w:r w:rsidR="00326D72">
        <w:t>3.</w:t>
      </w:r>
      <w:r w:rsidR="00CC62EB">
        <w:t>15</w:t>
      </w:r>
      <w:r>
        <w:t xml:space="preserve">) для </w:t>
      </w:r>
      <w:r w:rsidR="00CC62EB">
        <w:t xml:space="preserve">всех </w:t>
      </w:r>
      <w:r>
        <w:rPr>
          <w:lang w:val="en-US"/>
        </w:rPr>
        <w:t>n</w:t>
      </w:r>
      <w:r w:rsidRPr="00D602BA">
        <w:t xml:space="preserve"> </w:t>
      </w:r>
      <w:r>
        <w:t>точек</w:t>
      </w:r>
      <w:r w:rsidR="0085117B" w:rsidRPr="0085117B">
        <w:t xml:space="preserve"> (</w:t>
      </w:r>
      <m:oMath>
        <m:r>
          <w:rPr>
            <w:rFonts w:ascii="Cambria Math" w:hAnsi="Cambria Math"/>
            <w:lang w:val="en-US"/>
          </w:rPr>
          <m:t>AH</m:t>
        </m:r>
        <m:r>
          <w:rPr>
            <w:rFonts w:ascii="Cambria Math" w:hAnsi="Cambria Math"/>
          </w:rPr>
          <m:t>=0</m:t>
        </m:r>
      </m:oMath>
      <w:r w:rsidR="0085117B" w:rsidRPr="0085117B">
        <w:t>)</w:t>
      </w:r>
      <w:r>
        <w:t xml:space="preserve"> будет выгляд</w:t>
      </w:r>
      <w:r w:rsidR="0085117B">
        <w:t>е</w:t>
      </w:r>
      <w:r>
        <w:t>т</w:t>
      </w:r>
      <w:r w:rsidR="0085117B">
        <w:t>ь</w:t>
      </w:r>
      <w:r>
        <w:t xml:space="preserve"> следующим образом</w:t>
      </w:r>
      <w:r w:rsidR="00904AE3">
        <w:t xml:space="preserve"> с матрицей </w:t>
      </w:r>
      <m:oMath>
        <m:r>
          <w:rPr>
            <w:rFonts w:ascii="Cambria Math" w:hAnsi="Cambria Math"/>
          </w:rPr>
          <m:t>A∈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2n×9</m:t>
            </m:r>
          </m:sup>
        </m:sSup>
      </m:oMath>
      <w:r>
        <w:t>:</w:t>
      </w:r>
    </w:p>
    <w:p w14:paraId="7C4389B9" w14:textId="2786457C" w:rsidR="00B703A6" w:rsidRPr="00B703A6" w:rsidRDefault="00F54EEB" w:rsidP="00B703A6">
      <w:pPr>
        <w:ind w:firstLine="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mP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mP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</m:m>
                      </m:e>
                    </m:mr>
                  </m:m>
                  <m:r>
                    <w:rPr>
                      <w:rFonts w:ascii="Cambria Math" w:hAnsi="Cambria Math"/>
                    </w:rPr>
                    <m:t>     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w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12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13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22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23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iCs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h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31</m:t>
                                              </m:r>
                                            </m:sub>
                                          </m:sSub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iCs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h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32</m:t>
                                              </m:r>
                                            </m:sub>
                                          </m:sSub>
                                        </m:e>
                                      </m:mr>
                                      <m:m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iCs/>
                                                  <w:lang w:val="en-US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h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lang w:val="en-US"/>
                                                </w:rPr>
                                                <m:t>33</m:t>
                                              </m:r>
                                            </m:sub>
                                          </m:sSub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lang w:val="en-US"/>
                </w:rPr>
                <m:t>=0.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3.18</m:t>
                  </m:r>
                </m:e>
              </m:d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 w14:paraId="654D13E2" w14:textId="151D6710" w:rsidR="00B703A6" w:rsidRDefault="00316262" w:rsidP="00B703A6">
      <w:pPr>
        <w:ind w:firstLine="0"/>
      </w:pPr>
      <w:r>
        <w:tab/>
        <w:t>В качестве оп</w:t>
      </w:r>
      <w:r w:rsidR="00CC62EB">
        <w:t>о</w:t>
      </w:r>
      <w:r>
        <w:t>рных точек были использованы угловые границы перекрестка, а также средн</w:t>
      </w:r>
      <w:r w:rsidR="00CC62EB">
        <w:t>ие точки</w:t>
      </w:r>
      <w:r>
        <w:t xml:space="preserve">. Иллюстрация </w:t>
      </w:r>
      <w:r w:rsidR="00CC62EB">
        <w:t xml:space="preserve">опорных </w:t>
      </w:r>
      <w:r>
        <w:t>точек в координатной системе камеры представлена на рисунке 24.</w:t>
      </w:r>
    </w:p>
    <w:p w14:paraId="25D4B949" w14:textId="3FB6706F" w:rsidR="00316262" w:rsidRDefault="009208E2" w:rsidP="00316262">
      <w:pPr>
        <w:keepNext/>
        <w:ind w:firstLine="0"/>
        <w:jc w:val="center"/>
      </w:pPr>
      <w:r w:rsidRPr="009208E2">
        <w:rPr>
          <w:noProof/>
        </w:rPr>
        <w:drawing>
          <wp:inline distT="0" distB="0" distL="0" distR="0" wp14:anchorId="55042408" wp14:editId="333C238E">
            <wp:extent cx="6299835" cy="3527425"/>
            <wp:effectExtent l="0" t="0" r="5715" b="0"/>
            <wp:docPr id="1570632171" name="Рисунок 1" descr="Изображение выглядит как карта, снимок экрана, транспортное средство, перекрест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32171" name="Рисунок 1" descr="Изображение выглядит как карта, снимок экрана, транспортное средство, перекресток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7443" w14:textId="0FFBA39C" w:rsidR="00316262" w:rsidRPr="00B703A6" w:rsidRDefault="00316262" w:rsidP="00316262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24</w:t>
      </w:r>
      <w:r w:rsidR="00F54EEB">
        <w:rPr>
          <w:noProof/>
        </w:rPr>
        <w:fldChar w:fldCharType="end"/>
      </w:r>
      <w:r>
        <w:t xml:space="preserve"> – Иллюстрация опорных точек в координатной системе камеры</w:t>
      </w:r>
    </w:p>
    <w:p w14:paraId="1AC80737" w14:textId="77777777" w:rsidR="009208E2" w:rsidRDefault="00316262" w:rsidP="0011518E">
      <w:pPr>
        <w:ind w:firstLine="0"/>
        <w:rPr>
          <w:iCs/>
        </w:rPr>
      </w:pPr>
      <w:r>
        <w:rPr>
          <w:iCs/>
        </w:rPr>
        <w:tab/>
        <w:t>Так как перекресток имеет ширину и длину равные 29.4 метра и 24.4 метра соответственно, поставим опорным точкам из координат камеры в соответствие точки из координатной системы перекрестка</w:t>
      </w:r>
      <w:r w:rsidRPr="00B46DE3">
        <w:rPr>
          <w:iCs/>
          <w:szCs w:val="28"/>
        </w:rPr>
        <w:t>: (0, 244), (0,122), (0, 0), (147, 0), (294, 0), (294, 122), (294, 244), (147, 244).</w:t>
      </w:r>
      <w:r w:rsidR="009208E2" w:rsidRPr="00B46DE3">
        <w:rPr>
          <w:iCs/>
          <w:szCs w:val="28"/>
        </w:rPr>
        <w:t xml:space="preserve"> </w:t>
      </w:r>
    </w:p>
    <w:p w14:paraId="13769A4A" w14:textId="1E5E7150" w:rsidR="009208E2" w:rsidRDefault="009208E2" w:rsidP="009208E2">
      <w:pPr>
        <w:rPr>
          <w:iCs/>
        </w:rPr>
      </w:pPr>
      <w:r>
        <w:rPr>
          <w:iCs/>
        </w:rPr>
        <w:t xml:space="preserve">А также из </w:t>
      </w:r>
      <w:r w:rsidR="00E102FD">
        <w:rPr>
          <w:iCs/>
        </w:rPr>
        <w:t xml:space="preserve">географических </w:t>
      </w:r>
      <w:r>
        <w:rPr>
          <w:iCs/>
        </w:rPr>
        <w:t xml:space="preserve">координат </w:t>
      </w:r>
      <w:r w:rsidR="00E102FD">
        <w:rPr>
          <w:iCs/>
        </w:rPr>
        <w:t>(</w:t>
      </w:r>
      <w:r>
        <w:rPr>
          <w:iCs/>
        </w:rPr>
        <w:t>широты</w:t>
      </w:r>
      <w:r w:rsidR="00174D47">
        <w:rPr>
          <w:iCs/>
        </w:rPr>
        <w:t xml:space="preserve"> </w:t>
      </w:r>
      <m:oMath>
        <m:r>
          <w:rPr>
            <w:rFonts w:ascii="Cambria Math" w:hAnsi="Cambria Math"/>
          </w:rPr>
          <m:t>θ</m:t>
        </m:r>
      </m:oMath>
      <w:r>
        <w:rPr>
          <w:iCs/>
        </w:rPr>
        <w:t xml:space="preserve"> и долготы</w:t>
      </w:r>
      <w:r w:rsidR="00174D47" w:rsidRPr="00B46DE3">
        <w:rPr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ϕ</m:t>
        </m:r>
      </m:oMath>
      <w:r w:rsidR="00E102FD">
        <w:rPr>
          <w:iCs/>
        </w:rPr>
        <w:t>)</w:t>
      </w:r>
      <w:r>
        <w:rPr>
          <w:iCs/>
        </w:rPr>
        <w:t>:</w:t>
      </w:r>
    </w:p>
    <w:p w14:paraId="74B51865" w14:textId="3B5E3BF4" w:rsidR="009208E2" w:rsidRDefault="009208E2" w:rsidP="009208E2">
      <w:pPr>
        <w:ind w:firstLine="0"/>
        <w:rPr>
          <w:iCs/>
        </w:rPr>
      </w:pPr>
      <w:r w:rsidRPr="009208E2">
        <w:rPr>
          <w:iCs/>
        </w:rPr>
        <w:t>(54.72525477847287,55.94040626769686),(54.725217659888</w:t>
      </w:r>
      <w:r w:rsidR="006B7E78">
        <w:rPr>
          <w:iCs/>
        </w:rPr>
        <w:t>6</w:t>
      </w:r>
      <w:r w:rsidRPr="009208E2">
        <w:rPr>
          <w:iCs/>
        </w:rPr>
        <w:t>,55.940605807425584),(54.7251860813648,55.94077177075803)</w:t>
      </w:r>
      <w:r w:rsidR="00E102FD">
        <w:rPr>
          <w:iCs/>
        </w:rPr>
        <w:t>,</w:t>
      </w:r>
      <w:r w:rsidRPr="009208E2">
        <w:rPr>
          <w:iCs/>
        </w:rPr>
        <w:t>(54.72531516535042, 55.9408465981561),</w:t>
      </w:r>
      <w:r>
        <w:rPr>
          <w:iCs/>
        </w:rPr>
        <w:t xml:space="preserve"> </w:t>
      </w:r>
      <w:r w:rsidRPr="009208E2">
        <w:rPr>
          <w:iCs/>
        </w:rPr>
        <w:lastRenderedPageBreak/>
        <w:t>(54.72543981687801,55.94090703567065</w:t>
      </w:r>
      <w:r w:rsidR="00880864" w:rsidRPr="009208E2">
        <w:rPr>
          <w:iCs/>
        </w:rPr>
        <w:t>),</w:t>
      </w:r>
      <w:r w:rsidR="00E102FD">
        <w:rPr>
          <w:iCs/>
        </w:rPr>
        <w:t>(</w:t>
      </w:r>
      <w:r w:rsidRPr="009208E2">
        <w:rPr>
          <w:iCs/>
        </w:rPr>
        <w:t>54.725471949209265,55.9407324384075</w:t>
      </w:r>
      <w:r w:rsidR="00E102FD">
        <w:rPr>
          <w:iCs/>
        </w:rPr>
        <w:t>)</w:t>
      </w:r>
      <w:r w:rsidRPr="009208E2">
        <w:rPr>
          <w:iCs/>
        </w:rPr>
        <w:t>,</w:t>
      </w:r>
      <w:r w:rsidR="006B7E78">
        <w:rPr>
          <w:iCs/>
        </w:rPr>
        <w:br/>
      </w:r>
      <w:r w:rsidRPr="009208E2">
        <w:rPr>
          <w:iCs/>
        </w:rPr>
        <w:t>(54.72550463552051,55.940547288563664),(54.725384646092</w:t>
      </w:r>
      <w:r w:rsidR="006B7E78">
        <w:rPr>
          <w:iCs/>
        </w:rPr>
        <w:t>8</w:t>
      </w:r>
      <w:r w:rsidRPr="009208E2">
        <w:rPr>
          <w:iCs/>
        </w:rPr>
        <w:t>,55.94048557093376)</w:t>
      </w:r>
      <w:r>
        <w:rPr>
          <w:iCs/>
        </w:rPr>
        <w:t>.</w:t>
      </w:r>
    </w:p>
    <w:p w14:paraId="0A464F33" w14:textId="425E8B3F" w:rsidR="00E102FD" w:rsidRDefault="00E102FD" w:rsidP="009208E2">
      <w:pPr>
        <w:ind w:firstLine="0"/>
        <w:rPr>
          <w:iCs/>
        </w:rPr>
      </w:pPr>
      <w:r>
        <w:rPr>
          <w:iCs/>
        </w:rPr>
        <w:tab/>
        <w:t>Связь географических ко</w:t>
      </w:r>
      <w:r w:rsidR="006B7E78">
        <w:rPr>
          <w:iCs/>
        </w:rPr>
        <w:t xml:space="preserve">ординат и </w:t>
      </w:r>
      <w:r w:rsidR="00174D47">
        <w:rPr>
          <w:iCs/>
        </w:rPr>
        <w:t xml:space="preserve">локальной </w:t>
      </w:r>
      <w:r w:rsidR="006B7E78">
        <w:rPr>
          <w:iCs/>
        </w:rPr>
        <w:t xml:space="preserve">системы координат </w:t>
      </w:r>
      <w:r w:rsidR="00174D47">
        <w:rPr>
          <w:iCs/>
        </w:rPr>
        <w:t>на поверхности Земли</w:t>
      </w:r>
      <w:r w:rsidR="006B7E78">
        <w:rPr>
          <w:iCs/>
        </w:rPr>
        <w:t xml:space="preserve"> выражается стандартными формулами, для малых изменений координат</w:t>
      </w:r>
    </w:p>
    <w:p w14:paraId="0C631094" w14:textId="171DA690" w:rsidR="006B7E78" w:rsidRPr="00B46DE3" w:rsidRDefault="00F54EEB" w:rsidP="009208E2">
      <w:pPr>
        <w:ind w:firstLine="0"/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lang w:val="en-US"/>
                </w:rPr>
                <m:t>п</m:t>
              </m:r>
            </m:sub>
          </m:sSub>
          <m:r>
            <w:rPr>
              <w:rFonts w:ascii="Cambria Math" w:hAnsi="Cambria Math"/>
              <w:lang w:val="en-US"/>
            </w:rPr>
            <m:t>≈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ϕ</m:t>
              </m:r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Rcos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  <w:lang w:val="en-US"/>
            </w:rPr>
            <m:t>θ</m:t>
          </m:r>
          <m:r>
            <w:rPr>
              <w:rFonts w:ascii="Cambria Math" w:hAnsi="Cambria Math"/>
              <w:lang w:val="en-US"/>
            </w:rPr>
            <m:t xml:space="preserve">,    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п</m:t>
              </m:r>
            </m:sub>
          </m:sSub>
          <m:r>
            <w:rPr>
              <w:rFonts w:ascii="Cambria Math" w:hAnsi="Cambria Math"/>
              <w:lang w:val="en-US"/>
            </w:rPr>
            <m:t>≈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θ</m:t>
              </m:r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R</m:t>
          </m:r>
        </m:oMath>
      </m:oMathPara>
    </w:p>
    <w:p w14:paraId="43590399" w14:textId="6F44EC84" w:rsidR="000B3048" w:rsidRPr="00B46DE3" w:rsidRDefault="000B3048" w:rsidP="009208E2">
      <w:pPr>
        <w:ind w:firstLine="0"/>
        <w:rPr>
          <w:i/>
        </w:rPr>
      </w:pPr>
      <w:r w:rsidRPr="00B46DE3">
        <w:t>(</w:t>
      </w:r>
      <w:r w:rsidR="00B46DE3">
        <w:t>здесь</w:t>
      </w:r>
      <w:r>
        <w:t xml:space="preserve"> ось </w:t>
      </w:r>
      <m:oMath>
        <m:r>
          <w:rPr>
            <w:rFonts w:ascii="Cambria Math" w:hAnsi="Cambria Math"/>
          </w:rPr>
          <m:t>x</m:t>
        </m:r>
      </m:oMath>
      <w:r w:rsidRPr="00B46DE3">
        <w:t xml:space="preserve"> </w:t>
      </w:r>
      <w:r>
        <w:t xml:space="preserve">направлена на восток, ось </w:t>
      </w:r>
      <w:r>
        <w:rPr>
          <w:lang w:val="en-US"/>
        </w:rPr>
        <w:t>y</w:t>
      </w:r>
      <w:r w:rsidRPr="00B46DE3">
        <w:t xml:space="preserve"> –</w:t>
      </w:r>
      <w:r>
        <w:t xml:space="preserve"> на север, </w:t>
      </w:r>
      <m:oMath>
        <m:r>
          <w:rPr>
            <w:rFonts w:ascii="Cambria Math" w:hAnsi="Cambria Math"/>
          </w:rPr>
          <m:t xml:space="preserve">R- </m:t>
        </m:r>
      </m:oMath>
      <w:r>
        <w:t xml:space="preserve">радиус Земли в выбранных единицах изменения). </w:t>
      </w:r>
      <w:r w:rsidR="00174D47">
        <w:t xml:space="preserve">Дополнительный поворот осей для перехода в выбранную систему координат перекрёстка не нарушает линейности преобразования, так что общая форма метода Чанга должна работать и при выборе </w:t>
      </w:r>
      <m:oMath>
        <m:r>
          <w:rPr>
            <w:rFonts w:ascii="Cambria Math" w:hAnsi="Cambria Math"/>
          </w:rPr>
          <m:t>θ</m:t>
        </m:r>
      </m:oMath>
      <w:r w:rsidR="00174D47">
        <w:rPr>
          <w:iCs/>
        </w:rPr>
        <w:t>,</w:t>
      </w:r>
      <w:r w:rsidR="00174D47" w:rsidRPr="009A27F1">
        <w:rPr>
          <w:iCs/>
        </w:rPr>
        <w:t xml:space="preserve"> </w:t>
      </w:r>
      <m:oMath>
        <m:r>
          <w:rPr>
            <w:rFonts w:ascii="Cambria Math" w:hAnsi="Cambria Math"/>
            <w:lang w:val="en-US"/>
          </w:rPr>
          <m:t>ϕ</m:t>
        </m:r>
      </m:oMath>
      <w:r w:rsidR="00174D47">
        <w:rPr>
          <w:iCs/>
        </w:rPr>
        <w:t xml:space="preserve"> в качестве исходных глобальных координат.</w:t>
      </w:r>
    </w:p>
    <w:p w14:paraId="4602F217" w14:textId="6666A05C" w:rsidR="00316262" w:rsidRDefault="00316262" w:rsidP="0011518E">
      <w:pPr>
        <w:ind w:firstLine="0"/>
        <w:rPr>
          <w:iCs/>
        </w:rPr>
      </w:pPr>
      <w:r>
        <w:rPr>
          <w:iCs/>
        </w:rPr>
        <w:tab/>
        <w:t>Графическое представление</w:t>
      </w:r>
      <w:r w:rsidR="00880864">
        <w:rPr>
          <w:iCs/>
        </w:rPr>
        <w:t xml:space="preserve"> угловых точек из</w:t>
      </w:r>
      <w:r>
        <w:rPr>
          <w:iCs/>
        </w:rPr>
        <w:t xml:space="preserve"> координатной системы перекрестка представлено на рисунке 25.</w:t>
      </w:r>
    </w:p>
    <w:p w14:paraId="24D38382" w14:textId="77777777" w:rsidR="00316262" w:rsidRDefault="00316262" w:rsidP="00316262">
      <w:pPr>
        <w:keepNext/>
        <w:ind w:firstLine="0"/>
        <w:jc w:val="center"/>
      </w:pPr>
      <w:r w:rsidRPr="00316262">
        <w:rPr>
          <w:iCs/>
          <w:noProof/>
        </w:rPr>
        <w:drawing>
          <wp:inline distT="0" distB="0" distL="0" distR="0" wp14:anchorId="15F1F37A" wp14:editId="02DE18F6">
            <wp:extent cx="2277813" cy="1180214"/>
            <wp:effectExtent l="0" t="0" r="8255" b="1270"/>
            <wp:docPr id="179236400" name="Рисунок 1" descr="Изображение выглядит как Шриф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6400" name="Рисунок 1" descr="Изображение выглядит как Шрифт, снимок экрана, линия, диаграмм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7319" cy="11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8651" w14:textId="3CCC984D" w:rsidR="00316262" w:rsidRPr="002469DA" w:rsidRDefault="00316262" w:rsidP="00316262">
      <w:pPr>
        <w:pStyle w:val="af9"/>
        <w:rPr>
          <w:iCs w:val="0"/>
        </w:rPr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25</w:t>
      </w:r>
      <w:r w:rsidR="00F54EEB">
        <w:rPr>
          <w:noProof/>
        </w:rPr>
        <w:fldChar w:fldCharType="end"/>
      </w:r>
      <w:r>
        <w:t xml:space="preserve"> </w:t>
      </w:r>
      <w:r w:rsidR="005D5A3C">
        <w:t>–</w:t>
      </w:r>
      <w:r>
        <w:t xml:space="preserve"> </w:t>
      </w:r>
      <w:r>
        <w:rPr>
          <w:iCs w:val="0"/>
        </w:rPr>
        <w:t>Графическое представление</w:t>
      </w:r>
      <w:r w:rsidR="00880864">
        <w:rPr>
          <w:iCs w:val="0"/>
        </w:rPr>
        <w:t xml:space="preserve"> угловых точек из</w:t>
      </w:r>
      <w:r>
        <w:rPr>
          <w:iCs w:val="0"/>
        </w:rPr>
        <w:t xml:space="preserve"> координатной системы перекрестка</w:t>
      </w:r>
      <w:r>
        <w:rPr>
          <w:b/>
          <w:bCs/>
          <w:iCs w:val="0"/>
        </w:rPr>
        <w:t>.</w:t>
      </w:r>
      <w:r w:rsidR="002469DA">
        <w:rPr>
          <w:b/>
          <w:bCs/>
          <w:iCs w:val="0"/>
        </w:rPr>
        <w:t xml:space="preserve"> </w:t>
      </w:r>
      <w:r w:rsidR="002469DA">
        <w:rPr>
          <w:iCs w:val="0"/>
        </w:rPr>
        <w:t>Значения переведены в дециметры</w:t>
      </w:r>
    </w:p>
    <w:p w14:paraId="5FA4C2A3" w14:textId="583D9748" w:rsidR="009208E2" w:rsidRPr="009208E2" w:rsidRDefault="009208E2" w:rsidP="009208E2">
      <w:r>
        <w:t xml:space="preserve">Точки ставятся в соответствие согласно порядковому номеру на рисунке 24. Размеры перекрёстка, а также координаты широты и долготы были получены при помощи сервиса Яндекс Карты </w:t>
      </w:r>
      <w:r w:rsidRPr="009208E2">
        <w:t>[</w:t>
      </w:r>
      <w:r>
        <w:fldChar w:fldCharType="begin"/>
      </w:r>
      <w:r>
        <w:instrText xml:space="preserve"> REF _Ref138444127 \r \h </w:instrText>
      </w:r>
      <w:r>
        <w:fldChar w:fldCharType="separate"/>
      </w:r>
      <w:r>
        <w:t>14</w:t>
      </w:r>
      <w:r>
        <w:fldChar w:fldCharType="end"/>
      </w:r>
      <w:r w:rsidRPr="009208E2">
        <w:t>].</w:t>
      </w:r>
    </w:p>
    <w:p w14:paraId="7466A632" w14:textId="7BDC1C83" w:rsidR="009208E2" w:rsidRDefault="009208E2" w:rsidP="00316262">
      <w:r>
        <w:t xml:space="preserve">Система </w:t>
      </w:r>
      <w:r w:rsidR="00E9330B">
        <w:t xml:space="preserve">линейных однородных уравнений </w:t>
      </w:r>
      <w:r>
        <w:t>(</w:t>
      </w:r>
      <w:r w:rsidR="00326D72">
        <w:t>3.</w:t>
      </w:r>
      <w:r w:rsidR="00174D47">
        <w:t>18</w:t>
      </w:r>
      <w:r>
        <w:t>) имеет число уравнений</w:t>
      </w:r>
      <w:r w:rsidR="00174D47">
        <w:t xml:space="preserve">, превышающее </w:t>
      </w:r>
      <w:r>
        <w:t>количеств</w:t>
      </w:r>
      <w:r w:rsidR="00174D47">
        <w:t>о</w:t>
      </w:r>
      <w:r>
        <w:t xml:space="preserve"> неизвестных, а это значит, что </w:t>
      </w:r>
      <w:r w:rsidR="00E9330B">
        <w:t>точное решение системы</w:t>
      </w:r>
      <w:r w:rsidR="00174D47">
        <w:t>, как правило,</w:t>
      </w:r>
      <w:r w:rsidR="00E9330B">
        <w:t xml:space="preserve"> не может быть получено.</w:t>
      </w:r>
      <w:r w:rsidR="007E5D59">
        <w:t xml:space="preserve"> Может быть получено только псевдорешение</w:t>
      </w:r>
      <w:r w:rsidR="00174D47">
        <w:t>, минимизирующее Евклидову норму невязки.</w:t>
      </w:r>
    </w:p>
    <w:p w14:paraId="6F5DEF44" w14:textId="3F3430E8" w:rsidR="00316262" w:rsidRDefault="00316262" w:rsidP="00316262">
      <w:r>
        <w:t xml:space="preserve">Чтобы решить </w:t>
      </w:r>
      <w:r w:rsidR="00174D47">
        <w:t>переопределённую</w:t>
      </w:r>
      <w:r>
        <w:t xml:space="preserve"> </w:t>
      </w:r>
      <w:r w:rsidR="00174D47">
        <w:t xml:space="preserve">систему </w:t>
      </w:r>
      <w:r>
        <w:t>(</w:t>
      </w:r>
      <w:r w:rsidR="00326D72">
        <w:t>3.</w:t>
      </w:r>
      <w:r w:rsidR="00174D47">
        <w:t>18</w:t>
      </w:r>
      <w:r>
        <w:t xml:space="preserve">) с подставленными в нее значениями </w:t>
      </w:r>
      <w:r w:rsidR="00174D47">
        <w:t xml:space="preserve">координат </w:t>
      </w:r>
      <w:r>
        <w:t>опорных точек воспользуемся методом сингулярного матричного разложения (</w:t>
      </w:r>
      <w:r>
        <w:rPr>
          <w:lang w:val="en-US"/>
        </w:rPr>
        <w:t>SVD</w:t>
      </w:r>
      <w:r>
        <w:t>)</w:t>
      </w:r>
      <w:r w:rsidRPr="00316262">
        <w:t>.</w:t>
      </w:r>
    </w:p>
    <w:p w14:paraId="7C69D518" w14:textId="33BA4683" w:rsidR="0085117B" w:rsidRDefault="0085117B" w:rsidP="00316262">
      <w:r w:rsidRPr="003A3AAE">
        <w:lastRenderedPageBreak/>
        <w:t>Был</w:t>
      </w:r>
      <w:r w:rsidR="003A3AAE" w:rsidRPr="003A3AAE">
        <w:t>а</w:t>
      </w:r>
      <w:r w:rsidRPr="003A3AAE">
        <w:t xml:space="preserve"> использована</w:t>
      </w:r>
      <w:r>
        <w:t xml:space="preserve"> готовая реализация метода </w:t>
      </w:r>
      <w:r>
        <w:rPr>
          <w:lang w:val="en-US"/>
        </w:rPr>
        <w:t>SVD</w:t>
      </w:r>
      <w:r w:rsidRPr="0085117B">
        <w:t xml:space="preserve"> [</w:t>
      </w:r>
      <w:r>
        <w:fldChar w:fldCharType="begin"/>
      </w:r>
      <w:r>
        <w:instrText xml:space="preserve"> REF _Ref138447560 \r \h </w:instrText>
      </w:r>
      <w:r>
        <w:fldChar w:fldCharType="separate"/>
      </w:r>
      <w:r>
        <w:t>15</w:t>
      </w:r>
      <w:r>
        <w:fldChar w:fldCharType="end"/>
      </w:r>
      <w:r w:rsidRPr="0085117B">
        <w:t xml:space="preserve">] </w:t>
      </w:r>
      <w:r>
        <w:t xml:space="preserve">из библиотеки </w:t>
      </w:r>
      <w:r>
        <w:rPr>
          <w:lang w:val="en-US"/>
        </w:rPr>
        <w:t>NumPy</w:t>
      </w:r>
      <w:r w:rsidRPr="0085117B">
        <w:t>.</w:t>
      </w:r>
    </w:p>
    <w:p w14:paraId="23F0D022" w14:textId="04668E9A" w:rsidR="0085117B" w:rsidRDefault="0085117B" w:rsidP="00316262">
      <w:r>
        <w:t xml:space="preserve">Метод </w:t>
      </w:r>
      <w:r>
        <w:rPr>
          <w:lang w:val="en-US"/>
        </w:rPr>
        <w:t>SVD</w:t>
      </w:r>
      <w:r>
        <w:t xml:space="preserve"> позволяет </w:t>
      </w:r>
      <w:r w:rsidR="00F54182">
        <w:t xml:space="preserve">представить прямоугольную </w:t>
      </w:r>
      <w:r>
        <w:t>матрицу</w:t>
      </w:r>
      <w:r w:rsidR="00F54182">
        <w:t xml:space="preserve"> в виде</w:t>
      </w:r>
      <w:r w:rsidR="002B602B">
        <w:t>:</w:t>
      </w:r>
    </w:p>
    <w:p w14:paraId="0AD54413" w14:textId="1631B77F" w:rsidR="0085117B" w:rsidRPr="0085117B" w:rsidRDefault="00F54EEB" w:rsidP="00316262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3.19</m:t>
                  </m:r>
                </m:e>
              </m:d>
            </m:e>
          </m:eqArr>
        </m:oMath>
      </m:oMathPara>
    </w:p>
    <w:p w14:paraId="0C3C7D8B" w14:textId="2A7BA542" w:rsidR="0085117B" w:rsidRDefault="0085117B" w:rsidP="0085117B">
      <w:pPr>
        <w:ind w:firstLine="0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2n×2n</m:t>
            </m:r>
          </m:sup>
        </m:sSup>
      </m:oMath>
      <w:r w:rsidRPr="0085117B">
        <w:t xml:space="preserve">– </w:t>
      </w:r>
      <w:r w:rsidR="00FE3ACC">
        <w:t xml:space="preserve">ортогональная </w:t>
      </w:r>
      <w:r w:rsidR="00904AE3">
        <w:rPr>
          <w:iCs/>
        </w:rPr>
        <w:t xml:space="preserve">матрица, столбцы которой – </w:t>
      </w:r>
      <w:r w:rsidR="005C187A">
        <w:t>левые</w:t>
      </w:r>
      <w:r>
        <w:t xml:space="preserve"> сингулярные векторы </w:t>
      </w:r>
      <w:r w:rsidR="002B602B">
        <w:t xml:space="preserve">матрицы </w:t>
      </w:r>
      <w:r>
        <w:rPr>
          <w:lang w:val="en-US"/>
        </w:rPr>
        <w:t>A</w:t>
      </w:r>
      <w:r w:rsidRPr="0085117B">
        <w:t>,</w:t>
      </w:r>
    </w:p>
    <w:p w14:paraId="0C268B02" w14:textId="3C77AE5A" w:rsidR="0085117B" w:rsidRDefault="00904AE3" w:rsidP="0085117B">
      <w:pPr>
        <w:ind w:firstLine="0"/>
        <w:rPr>
          <w:iCs/>
        </w:rPr>
      </w:pPr>
      <m:oMath>
        <m:r>
          <w:rPr>
            <w:rFonts w:ascii="Cambria Math" w:hAnsi="Cambria Math"/>
          </w:rPr>
          <m:t>Σ∈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2n×9</m:t>
            </m:r>
          </m:sup>
        </m:sSup>
      </m:oMath>
      <w:r w:rsidR="0085117B" w:rsidRPr="0085117B">
        <w:rPr>
          <w:i/>
        </w:rPr>
        <w:t xml:space="preserve"> – </w:t>
      </w:r>
      <w:r>
        <w:rPr>
          <w:iCs/>
        </w:rPr>
        <w:t xml:space="preserve">прямоугольная матрица с </w:t>
      </w:r>
      <w:r w:rsidR="0085117B">
        <w:rPr>
          <w:iCs/>
        </w:rPr>
        <w:t>сингулярны</w:t>
      </w:r>
      <w:r>
        <w:rPr>
          <w:iCs/>
        </w:rPr>
        <w:t>ми</w:t>
      </w:r>
      <w:r w:rsidR="0085117B">
        <w:rPr>
          <w:iCs/>
        </w:rPr>
        <w:t xml:space="preserve"> </w:t>
      </w:r>
      <w:r>
        <w:rPr>
          <w:iCs/>
        </w:rPr>
        <w:t xml:space="preserve">числами матрицы </w:t>
      </w:r>
      <m:oMath>
        <m:r>
          <w:rPr>
            <w:rFonts w:ascii="Cambria Math" w:hAnsi="Cambria Math"/>
            <w:lang w:val="en-US"/>
          </w:rPr>
          <m:t>A</m:t>
        </m:r>
      </m:oMath>
      <w:r>
        <w:rPr>
          <w:iCs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w:br/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  <w:i/>
                <w:iCs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≥…≥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σ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B46DE3">
        <w:rPr>
          <w:iCs/>
        </w:rPr>
        <w:t xml:space="preserve"> </w:t>
      </w:r>
      <w:r>
        <w:rPr>
          <w:iCs/>
        </w:rPr>
        <w:t>на диагонали</w:t>
      </w:r>
      <w:r w:rsidR="00F631C8">
        <w:rPr>
          <w:iCs/>
        </w:rPr>
        <w:t xml:space="preserve">, 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rg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A</m:t>
        </m:r>
      </m:oMath>
      <w:r w:rsidRPr="00B46DE3">
        <w:rPr>
          <w:iCs/>
        </w:rPr>
        <w:t>;</w:t>
      </w:r>
    </w:p>
    <w:p w14:paraId="58EF9027" w14:textId="254F9ADC" w:rsidR="005C187A" w:rsidRDefault="000B2D9C" w:rsidP="0085117B">
      <w:pPr>
        <w:ind w:firstLine="0"/>
        <w:rPr>
          <w:iCs/>
        </w:rPr>
      </w:pPr>
      <m:oMath>
        <m:r>
          <w:rPr>
            <w:rFonts w:ascii="Cambria Math" w:hAnsi="Cambria Math"/>
            <w:lang w:val="en-US"/>
          </w:rPr>
          <m:t>V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</w:rPr>
              <m:t>9×9</m:t>
            </m:r>
          </m:sup>
        </m:sSup>
      </m:oMath>
      <w:r w:rsidR="005C187A" w:rsidRPr="005C187A">
        <w:rPr>
          <w:iCs/>
        </w:rPr>
        <w:t xml:space="preserve"> –</w:t>
      </w:r>
      <w:r w:rsidR="005C187A">
        <w:rPr>
          <w:iCs/>
        </w:rPr>
        <w:t xml:space="preserve"> </w:t>
      </w:r>
      <w:r w:rsidR="00FE3ACC">
        <w:rPr>
          <w:iCs/>
        </w:rPr>
        <w:t xml:space="preserve">ортогональная </w:t>
      </w:r>
      <w:r w:rsidR="00904AE3">
        <w:rPr>
          <w:iCs/>
        </w:rPr>
        <w:t xml:space="preserve">матрица, столбцы которой – </w:t>
      </w:r>
      <w:r w:rsidR="005C187A">
        <w:rPr>
          <w:iCs/>
        </w:rPr>
        <w:t xml:space="preserve">правые сингулярные векторы матрицы </w:t>
      </w:r>
      <m:oMath>
        <m:r>
          <w:rPr>
            <w:rFonts w:ascii="Cambria Math" w:hAnsi="Cambria Math"/>
            <w:lang w:val="en-US"/>
          </w:rPr>
          <m:t>A</m:t>
        </m:r>
      </m:oMath>
      <w:r w:rsidR="005C187A" w:rsidRPr="005C187A">
        <w:rPr>
          <w:iCs/>
        </w:rPr>
        <w:t>.</w:t>
      </w:r>
    </w:p>
    <w:p w14:paraId="3EF2C6D7" w14:textId="15AA7372" w:rsidR="00904AE3" w:rsidRPr="00B46DE3" w:rsidRDefault="00904AE3" w:rsidP="0085117B">
      <w:pPr>
        <w:ind w:firstLine="0"/>
        <w:rPr>
          <w:iCs/>
        </w:rPr>
      </w:pPr>
      <w:r>
        <w:rPr>
          <w:iCs/>
        </w:rPr>
        <w:tab/>
      </w:r>
      <w:r w:rsidR="002829C3">
        <w:rPr>
          <w:iCs/>
        </w:rPr>
        <w:t xml:space="preserve">Известно, что правый сингулярный вектор, соответствующий минимальному сингулярному значению матрицы </w:t>
      </w:r>
      <w:r w:rsidR="002829C3">
        <w:rPr>
          <w:iCs/>
          <w:lang w:val="en-US"/>
        </w:rPr>
        <w:t>A</w:t>
      </w:r>
      <w:r w:rsidR="002829C3">
        <w:rPr>
          <w:iCs/>
        </w:rPr>
        <w:t>, является псевдорешением системы (</w:t>
      </w:r>
      <w:r w:rsidRPr="0070341E">
        <w:rPr>
          <w:iCs/>
        </w:rPr>
        <w:t>3.18</w:t>
      </w:r>
      <w:r w:rsidR="002829C3">
        <w:rPr>
          <w:iCs/>
        </w:rPr>
        <w:t>)</w:t>
      </w:r>
      <w:r w:rsidR="00F631C8" w:rsidRPr="00B46DE3">
        <w:rPr>
          <w:iCs/>
        </w:rPr>
        <w:t xml:space="preserve"> </w:t>
      </w:r>
      <m:oMath>
        <m:r>
          <w:rPr>
            <w:rFonts w:ascii="Cambria Math" w:hAnsi="Cambria Math"/>
          </w:rPr>
          <m:t>Aw=0</m:t>
        </m:r>
      </m:oMath>
      <w:r w:rsidRPr="00B46DE3">
        <w:rPr>
          <w:iCs/>
        </w:rPr>
        <w:t>:</w:t>
      </w:r>
    </w:p>
    <w:p w14:paraId="5223C2D9" w14:textId="2E5261A5" w:rsidR="00F631C8" w:rsidRPr="00F631C8" w:rsidRDefault="00F54EEB" w:rsidP="00F631C8">
      <w:pPr>
        <w:ind w:firstLine="0"/>
        <w:rPr>
          <w:iCs/>
          <w:lang w:val="en-US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=</m:t>
              </m:r>
              <m:limLow>
                <m:limLowPr>
                  <m:ctrlPr>
                    <w:rPr>
                      <w:rFonts w:ascii="Cambria Math" w:hAnsi="Cambria Math"/>
                      <w:iCs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argmin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  <m:r>
                    <w:rPr>
                      <w:rFonts w:ascii="Cambria Math" w:hAnsi="Cambria Math"/>
                      <w:lang w:val="en-US"/>
                    </w:rPr>
                    <m:t xml:space="preserve">: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w</m:t>
                          </m: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=1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Aw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 </m:t>
              </m:r>
            </m:e>
          </m:func>
          <m:r>
            <w:rPr>
              <w:rFonts w:ascii="Cambria Math" w:hAnsi="Cambria Math"/>
            </w:rPr>
            <m:t xml:space="preserve">⇔    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A</m:t>
          </m:r>
          <m:r>
            <w:rPr>
              <w:rFonts w:ascii="Cambria Math" w:hAnsi="Cambria Math"/>
              <w:lang w:val="en-US"/>
            </w:rPr>
            <m:t>w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w</m:t>
          </m:r>
          <m:r>
            <w:rPr>
              <w:rFonts w:ascii="Cambria Math" w:hAnsi="Cambria Math"/>
            </w:rPr>
            <m:t xml:space="preserve">,  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w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w</m:t>
              </m:r>
            </m:e>
          </m:d>
          <m:r>
            <w:rPr>
              <w:rFonts w:ascii="Cambria Math" w:hAnsi="Cambria Math"/>
            </w:rPr>
            <m:t>=1</m:t>
          </m:r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161F8F55" w14:textId="7855539C" w:rsidR="00626AA8" w:rsidRPr="00626AA8" w:rsidRDefault="00F631C8" w:rsidP="00F631C8">
      <w:pPr>
        <w:ind w:firstLine="0"/>
        <w:rPr>
          <w:iCs/>
        </w:rPr>
      </w:pPr>
      <w:r>
        <w:rPr>
          <w:iCs/>
        </w:rPr>
        <w:t xml:space="preserve">Таким образом, достаточно взять самый правый столбец матрицы </w:t>
      </w:r>
      <m:oMath>
        <m:r>
          <w:rPr>
            <w:rFonts w:ascii="Cambria Math" w:hAnsi="Cambria Math"/>
          </w:rPr>
          <m:t xml:space="preserve">V </m:t>
        </m:r>
      </m:oMath>
      <w:r>
        <w:rPr>
          <w:iCs/>
        </w:rPr>
        <w:t xml:space="preserve">(вектор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(9)</m:t>
            </m:r>
          </m:sup>
        </m:sSup>
      </m:oMath>
      <w:r>
        <w:rPr>
          <w:iCs/>
        </w:rPr>
        <w:t xml:space="preserve">) в качестве набора коэффициентов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 w:rsidRPr="00B46DE3">
        <w:rPr>
          <w:iCs/>
        </w:rPr>
        <w:t>.</w:t>
      </w:r>
      <w:r w:rsidRPr="00B46DE3">
        <w:rPr>
          <w:i/>
          <w:iCs/>
        </w:rPr>
        <w:t xml:space="preserve"> </w:t>
      </w:r>
      <w:r>
        <w:t xml:space="preserve">Если матрица </w:t>
      </w:r>
      <m:oMath>
        <m:r>
          <w:rPr>
            <w:rFonts w:ascii="Cambria Math" w:hAnsi="Cambria Math"/>
          </w:rPr>
          <m:t>A</m:t>
        </m:r>
      </m:oMath>
      <w:r w:rsidRPr="00B46DE3">
        <w:t xml:space="preserve"> </w:t>
      </w:r>
      <w:r>
        <w:t xml:space="preserve">имеет ранг меньше </w:t>
      </w:r>
      <w:r w:rsidRPr="00B46DE3">
        <w:t xml:space="preserve">9, </w:t>
      </w:r>
      <w:r>
        <w:t xml:space="preserve">то </w:t>
      </w:r>
      <w:r>
        <w:rPr>
          <w:iCs/>
        </w:rPr>
        <w:t xml:space="preserve">одним из решений системы </w:t>
      </w:r>
      <m:oMath>
        <m:r>
          <w:rPr>
            <w:rFonts w:ascii="Cambria Math" w:hAnsi="Cambria Math"/>
          </w:rPr>
          <m:t>A</m:t>
        </m:r>
      </m:oMath>
      <w:r w:rsidR="002829C3">
        <w:rPr>
          <w:iCs/>
        </w:rPr>
        <w:t xml:space="preserve"> </w:t>
      </w:r>
      <w:r w:rsidR="00626AA8">
        <w:rPr>
          <w:iCs/>
        </w:rPr>
        <w:t xml:space="preserve">всё равно будет последний столбец </w:t>
      </w:r>
      <m:oMath>
        <m:r>
          <w:rPr>
            <w:rFonts w:ascii="Cambria Math" w:hAnsi="Cambria Math"/>
            <w:lang w:val="en-US"/>
          </w:rPr>
          <m:t>V</m:t>
        </m:r>
      </m:oMath>
      <w:r w:rsidR="00626AA8">
        <w:rPr>
          <w:iCs/>
        </w:rPr>
        <w:t xml:space="preserve"> (</w:t>
      </w:r>
      <w:r w:rsidR="002829C3">
        <w:rPr>
          <w:iCs/>
        </w:rPr>
        <w:t xml:space="preserve">вектором из ядра линейного преобразования </w:t>
      </w:r>
      <w:r w:rsidR="002829C3">
        <w:rPr>
          <w:iCs/>
          <w:lang w:val="en-US"/>
        </w:rPr>
        <w:t>A</w:t>
      </w:r>
      <w:r w:rsidR="00626AA8">
        <w:rPr>
          <w:iCs/>
        </w:rPr>
        <w:t>,</w:t>
      </w:r>
      <w:r w:rsidR="002829C3">
        <w:rPr>
          <w:iCs/>
        </w:rPr>
        <w:t xml:space="preserve"> неравный 0</w:t>
      </w:r>
      <w:r w:rsidR="00626AA8">
        <w:rPr>
          <w:iCs/>
        </w:rPr>
        <w:t>)</w:t>
      </w:r>
      <w:r w:rsidR="002829C3" w:rsidRPr="002829C3">
        <w:rPr>
          <w:iCs/>
        </w:rPr>
        <w:t>.</w:t>
      </w:r>
      <w:r w:rsidR="002829C3">
        <w:rPr>
          <w:iCs/>
        </w:rPr>
        <w:t xml:space="preserve"> Этот вектор можно представить в виде матрицы (</w:t>
      </w:r>
      <w:r w:rsidR="00326D72">
        <w:rPr>
          <w:iCs/>
        </w:rPr>
        <w:t>3.</w:t>
      </w:r>
      <w:r w:rsidR="00626AA8">
        <w:rPr>
          <w:iCs/>
        </w:rPr>
        <w:t xml:space="preserve">11) после проведения правильной нормировки. </w:t>
      </w:r>
    </w:p>
    <w:p w14:paraId="65C00D3E" w14:textId="5296A7E7" w:rsidR="002829C3" w:rsidRPr="002829C3" w:rsidRDefault="002829C3" w:rsidP="0085117B">
      <w:pPr>
        <w:ind w:firstLine="0"/>
        <w:rPr>
          <w:iCs/>
        </w:rPr>
      </w:pPr>
      <w:r>
        <w:rPr>
          <w:iCs/>
        </w:rPr>
        <w:tab/>
      </w:r>
      <w:r w:rsidRPr="00326D72">
        <w:rPr>
          <w:iCs/>
        </w:rPr>
        <w:t>Имея неизвестн</w:t>
      </w:r>
      <w:r w:rsidR="00326D72">
        <w:rPr>
          <w:iCs/>
        </w:rPr>
        <w:t>ую</w:t>
      </w:r>
      <w:r>
        <w:rPr>
          <w:iCs/>
        </w:rPr>
        <w:t xml:space="preserve"> точк</w:t>
      </w:r>
      <w:r w:rsidR="00326D72">
        <w:rPr>
          <w:iCs/>
        </w:rPr>
        <w:t>у</w:t>
      </w:r>
      <w:r>
        <w:rPr>
          <w:iCs/>
        </w:rPr>
        <w:t xml:space="preserve"> в координатной системе перекрестка </w:t>
      </w:r>
      <w:r w:rsidR="005D0291">
        <w:rPr>
          <w:iCs/>
        </w:rPr>
        <w:t>или</w:t>
      </w:r>
      <w:r>
        <w:rPr>
          <w:iCs/>
        </w:rPr>
        <w:t xml:space="preserve"> системе широты-долготы (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rPr>
          <w:iCs/>
        </w:rPr>
        <w:t>) и известн</w:t>
      </w:r>
      <w:r w:rsidR="00326D72">
        <w:rPr>
          <w:iCs/>
        </w:rPr>
        <w:t>ую</w:t>
      </w:r>
      <w:r>
        <w:rPr>
          <w:iCs/>
        </w:rPr>
        <w:t xml:space="preserve"> точк</w:t>
      </w:r>
      <w:r w:rsidR="00326D72">
        <w:rPr>
          <w:iCs/>
        </w:rPr>
        <w:t>у</w:t>
      </w:r>
      <w:r>
        <w:rPr>
          <w:iCs/>
        </w:rPr>
        <w:t xml:space="preserve"> в координатной системе камеры </w:t>
      </w:r>
      <w:r w:rsidRPr="002829C3">
        <w:rPr>
          <w:iCs/>
        </w:rPr>
        <w:t>(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Pr="002829C3">
        <w:rPr>
          <w:iCs/>
        </w:rPr>
        <w:t>)</w:t>
      </w:r>
      <w:r>
        <w:rPr>
          <w:iCs/>
        </w:rPr>
        <w:t xml:space="preserve"> </w:t>
      </w:r>
      <w:r w:rsidR="00326D72">
        <w:rPr>
          <w:iCs/>
        </w:rPr>
        <w:t>нужно р</w:t>
      </w:r>
      <w:r>
        <w:rPr>
          <w:iCs/>
        </w:rPr>
        <w:t>еш</w:t>
      </w:r>
      <w:r w:rsidR="00326D72">
        <w:rPr>
          <w:iCs/>
        </w:rPr>
        <w:t>ить</w:t>
      </w:r>
      <w:r>
        <w:rPr>
          <w:iCs/>
        </w:rPr>
        <w:t xml:space="preserve"> систем</w:t>
      </w:r>
      <w:r w:rsidR="00326D72">
        <w:rPr>
          <w:iCs/>
        </w:rPr>
        <w:t>у</w:t>
      </w:r>
      <w:r>
        <w:rPr>
          <w:iCs/>
        </w:rPr>
        <w:t xml:space="preserve"> линейных неоднородных уравнений</w:t>
      </w:r>
      <w:r w:rsidR="00CE1BA3">
        <w:rPr>
          <w:iCs/>
        </w:rPr>
        <w:t xml:space="preserve"> относительно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Pr="002829C3">
        <w:rPr>
          <w:iCs/>
        </w:rPr>
        <w:t>:</w:t>
      </w:r>
    </w:p>
    <w:p w14:paraId="28673B09" w14:textId="418FC5D2" w:rsidR="00326D72" w:rsidRDefault="00F54EEB" w:rsidP="0085117B">
      <w:pPr>
        <w:ind w:firstLine="0"/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r>
                <w:rPr>
                  <w:rFonts w:ascii="Cambria Math" w:hAnsi="Cambria Math"/>
                </w:rPr>
                <m:t>H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3.20</m:t>
                  </m:r>
                </m:e>
              </m:d>
            </m:e>
          </m:eqArr>
        </m:oMath>
      </m:oMathPara>
    </w:p>
    <w:p w14:paraId="3D376C09" w14:textId="443180FE" w:rsidR="006426AC" w:rsidRDefault="002829C3">
      <w:pPr>
        <w:rPr>
          <w:iCs/>
        </w:rPr>
        <w:pPrChange w:id="38" w:author="Алексей А Касаткин" w:date="2023-06-26T23:42:00Z">
          <w:pPr>
            <w:ind w:firstLine="0"/>
          </w:pPr>
        </w:pPrChange>
      </w:pPr>
      <w:r>
        <w:rPr>
          <w:iCs/>
        </w:rPr>
        <w:t>Для решения системы (</w:t>
      </w:r>
      <w:r w:rsidR="00326D72">
        <w:rPr>
          <w:iCs/>
        </w:rPr>
        <w:t>3.</w:t>
      </w:r>
      <w:r w:rsidR="00626AA8">
        <w:rPr>
          <w:iCs/>
        </w:rPr>
        <w:t>2</w:t>
      </w:r>
      <w:r>
        <w:rPr>
          <w:iCs/>
        </w:rPr>
        <w:t>0) используется готовая функция</w:t>
      </w:r>
      <w:r w:rsidR="004045EB" w:rsidRPr="004045EB">
        <w:rPr>
          <w:iCs/>
        </w:rPr>
        <w:t xml:space="preserve"> [</w:t>
      </w:r>
      <w:r w:rsidR="004045EB">
        <w:rPr>
          <w:iCs/>
        </w:rPr>
        <w:fldChar w:fldCharType="begin"/>
      </w:r>
      <w:r w:rsidR="004045EB">
        <w:rPr>
          <w:iCs/>
        </w:rPr>
        <w:instrText xml:space="preserve"> REF _Ref138448576 \r \h </w:instrText>
      </w:r>
      <w:r w:rsidR="004045EB">
        <w:rPr>
          <w:iCs/>
        </w:rPr>
      </w:r>
      <w:r w:rsidR="004045EB">
        <w:rPr>
          <w:iCs/>
        </w:rPr>
        <w:fldChar w:fldCharType="separate"/>
      </w:r>
      <w:r w:rsidR="004045EB">
        <w:rPr>
          <w:iCs/>
        </w:rPr>
        <w:t>16</w:t>
      </w:r>
      <w:r w:rsidR="004045EB">
        <w:rPr>
          <w:iCs/>
        </w:rPr>
        <w:fldChar w:fldCharType="end"/>
      </w:r>
      <w:r w:rsidR="004045EB" w:rsidRPr="004045EB">
        <w:rPr>
          <w:iCs/>
        </w:rPr>
        <w:t>]</w:t>
      </w:r>
      <w:r>
        <w:rPr>
          <w:iCs/>
        </w:rPr>
        <w:t xml:space="preserve"> из </w:t>
      </w:r>
      <w:r>
        <w:rPr>
          <w:iCs/>
        </w:rPr>
        <w:lastRenderedPageBreak/>
        <w:t xml:space="preserve">библиотеки </w:t>
      </w:r>
      <w:r>
        <w:rPr>
          <w:iCs/>
          <w:lang w:val="en-US"/>
        </w:rPr>
        <w:t>NumPy</w:t>
      </w:r>
      <w:r w:rsidR="004045EB" w:rsidRPr="004045EB">
        <w:rPr>
          <w:iCs/>
        </w:rPr>
        <w:t>.</w:t>
      </w:r>
      <w:r w:rsidR="00326D72">
        <w:rPr>
          <w:iCs/>
        </w:rPr>
        <w:t xml:space="preserve"> В результате решения системы (3.2.10) получается точка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326D72">
        <w:rPr>
          <w:iCs/>
        </w:rPr>
        <w:t xml:space="preserve"> из точки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 xml:space="preserve"> </m:t>
        </m:r>
      </m:oMath>
      <w:r w:rsidR="00626AA8">
        <w:rPr>
          <w:iCs/>
        </w:rPr>
        <w:t>(координаты в мировой системе координат из координат точки на изображении).</w:t>
      </w:r>
    </w:p>
    <w:p w14:paraId="7CFA42BB" w14:textId="77777777" w:rsidR="00626AA8" w:rsidRDefault="00626AA8" w:rsidP="00CE1BA3">
      <w:pPr>
        <w:pStyle w:val="2"/>
      </w:pPr>
    </w:p>
    <w:p w14:paraId="675EDE6C" w14:textId="3DA84F62" w:rsidR="002829C3" w:rsidRDefault="00CE1BA3" w:rsidP="00CE1BA3">
      <w:pPr>
        <w:pStyle w:val="2"/>
      </w:pPr>
      <w:bookmarkStart w:id="39" w:name="_Toc138721797"/>
      <w:r>
        <w:t>3.3 Алгоритм трекинга и расчет скоростей объекто</w:t>
      </w:r>
      <w:r w:rsidR="00330497">
        <w:t>в</w:t>
      </w:r>
      <w:r>
        <w:t xml:space="preserve"> дорожно</w:t>
      </w:r>
      <w:r w:rsidR="00EC01FA">
        <w:t>го</w:t>
      </w:r>
      <w:r>
        <w:t xml:space="preserve"> движения</w:t>
      </w:r>
      <w:bookmarkEnd w:id="39"/>
    </w:p>
    <w:p w14:paraId="3BAAB87C" w14:textId="7B4A1C6C" w:rsidR="00371AB1" w:rsidRPr="00371AB1" w:rsidRDefault="00371AB1" w:rsidP="00371AB1">
      <w:r w:rsidRPr="00371AB1">
        <w:t>Используя 4 уравнения прямых, ограничивае</w:t>
      </w:r>
      <w:r w:rsidR="00326D72">
        <w:t>тся</w:t>
      </w:r>
      <w:r w:rsidRPr="00371AB1">
        <w:t xml:space="preserve"> область на изображении</w:t>
      </w:r>
    </w:p>
    <w:p w14:paraId="1F7438F4" w14:textId="1F77AFDF" w:rsidR="00371AB1" w:rsidRPr="00371AB1" w:rsidRDefault="00371AB1" w:rsidP="00371AB1">
      <w:r w:rsidRPr="00371AB1">
        <w:t>Затем</w:t>
      </w:r>
      <w:r w:rsidR="00326D72">
        <w:t xml:space="preserve"> вычисляются</w:t>
      </w:r>
      <w:r w:rsidRPr="00371AB1">
        <w:t xml:space="preserve"> все центры объектов, которые находятся в этой области.</w:t>
      </w:r>
    </w:p>
    <w:p w14:paraId="48B99C31" w14:textId="78DFA430" w:rsidR="00371AB1" w:rsidRPr="002469DA" w:rsidRDefault="00371AB1" w:rsidP="00371AB1">
      <w:r w:rsidRPr="00371AB1">
        <w:t>При помощи метрики Евклида (</w:t>
      </w:r>
      <w:r w:rsidR="00326D72">
        <w:t>3.</w:t>
      </w:r>
      <w:r w:rsidR="000E0BA1" w:rsidRPr="000E0BA1">
        <w:rPr>
          <w:rPrChange w:id="40" w:author="Алексей А Касаткин" w:date="2023-06-26T23:47:00Z">
            <w:rPr>
              <w:lang w:val="en-US"/>
            </w:rPr>
          </w:rPrChange>
        </w:rPr>
        <w:t>21</w:t>
      </w:r>
      <w:r w:rsidRPr="00371AB1">
        <w:t>) находится расстояние между центрами этих объектов на текущих и предыдущих кадрах.</w:t>
      </w:r>
      <w:r w:rsidR="002469DA">
        <w:t xml:space="preserve"> Иллюстрация перемещения объекта на кадрах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469DA" w:rsidRPr="002469DA">
        <w:t xml:space="preserve"> </w:t>
      </w:r>
      <w:r w:rsidR="002469DA"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469DA">
        <w:t xml:space="preserve"> представлена на рисунке 26.</w:t>
      </w:r>
    </w:p>
    <w:p w14:paraId="7C10308B" w14:textId="6676A752" w:rsidR="00371AB1" w:rsidRPr="00371AB1" w:rsidRDefault="00F54EEB" w:rsidP="00371AB1">
      <w:pPr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/>
                      <w:lang w:val="en-US"/>
                    </w:rPr>
                    <m:t>3.21</m:t>
                  </m:r>
                </m:e>
              </m:d>
            </m:e>
          </m:eqArr>
        </m:oMath>
      </m:oMathPara>
    </w:p>
    <w:p w14:paraId="20CEEA2A" w14:textId="77777777" w:rsidR="002469DA" w:rsidRDefault="002469DA" w:rsidP="002469DA">
      <w:pPr>
        <w:keepNext/>
        <w:jc w:val="center"/>
      </w:pPr>
      <w:r w:rsidRPr="002469DA">
        <w:rPr>
          <w:noProof/>
        </w:rPr>
        <w:drawing>
          <wp:inline distT="0" distB="0" distL="0" distR="0" wp14:anchorId="4B5D790D" wp14:editId="3EB3B898">
            <wp:extent cx="4381500" cy="2403840"/>
            <wp:effectExtent l="0" t="0" r="0" b="0"/>
            <wp:docPr id="1127593556" name="Рисунок 1" descr="Изображение выглядит как снимок экрана, линия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93556" name="Рисунок 1" descr="Изображение выглядит как снимок экрана, линия, текст, диаграмм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7188" cy="24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D040" w14:textId="7734B9E6" w:rsidR="002469DA" w:rsidRDefault="002469DA" w:rsidP="002469DA">
      <w:pPr>
        <w:pStyle w:val="af9"/>
      </w:pPr>
      <w:r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5E2ACA">
        <w:rPr>
          <w:noProof/>
        </w:rPr>
        <w:t>26</w:t>
      </w:r>
      <w:r w:rsidR="00F54EEB">
        <w:rPr>
          <w:noProof/>
        </w:rPr>
        <w:fldChar w:fldCharType="end"/>
      </w:r>
      <w:r>
        <w:t xml:space="preserve"> </w:t>
      </w:r>
      <w:r w:rsidR="005D5A3C">
        <w:t>–</w:t>
      </w:r>
      <w:r>
        <w:t xml:space="preserve"> </w:t>
      </w:r>
      <w:r w:rsidRPr="002469DA">
        <w:t xml:space="preserve">Иллюстрация перемещения объекта на кадрах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2469DA">
        <w:t xml:space="preserve"> 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13A9DC72" w14:textId="0393B186" w:rsidR="00371AB1" w:rsidRPr="00371AB1" w:rsidRDefault="00371AB1" w:rsidP="00371AB1">
      <w:r w:rsidRPr="00371AB1">
        <w:t>Если это расстояние меньше порогового значения</w:t>
      </w:r>
      <w:r w:rsidR="002469DA">
        <w:t xml:space="preserve"> по метрике</w:t>
      </w:r>
      <w:r w:rsidR="00626AA8">
        <w:t xml:space="preserve">, предполагаем, что </w:t>
      </w:r>
      <w:r w:rsidRPr="00371AB1">
        <w:t xml:space="preserve">это один </w:t>
      </w:r>
      <w:r w:rsidR="00626AA8">
        <w:t xml:space="preserve">переместившийся </w:t>
      </w:r>
      <w:r w:rsidRPr="00371AB1">
        <w:t>объект.</w:t>
      </w:r>
    </w:p>
    <w:p w14:paraId="767AB051" w14:textId="7B4081FD" w:rsidR="00371AB1" w:rsidRPr="00626AA8" w:rsidRDefault="00371AB1" w:rsidP="00371AB1">
      <w:r w:rsidRPr="00371AB1">
        <w:t>Далее считаются скорости</w:t>
      </w:r>
      <w:r w:rsidR="00626AA8">
        <w:t xml:space="preserve"> </w:t>
      </w:r>
      <w:r w:rsidR="00626AA8" w:rsidRPr="00371AB1">
        <w:t xml:space="preserve">для каждого </w:t>
      </w:r>
      <w:r w:rsidR="00626AA8">
        <w:t xml:space="preserve">из отслеживаемых </w:t>
      </w:r>
      <w:r w:rsidR="00626AA8" w:rsidRPr="00371AB1">
        <w:t>объект</w:t>
      </w:r>
      <w:r w:rsidR="00626AA8">
        <w:t>ов путём</w:t>
      </w:r>
      <w:r w:rsidRPr="00371AB1">
        <w:t xml:space="preserve"> </w:t>
      </w:r>
      <w:r w:rsidR="00626AA8">
        <w:t>деления</w:t>
      </w:r>
      <w:r w:rsidRPr="00371AB1">
        <w:t xml:space="preserve"> пройденного </w:t>
      </w:r>
      <w:r w:rsidR="00626AA8">
        <w:t>им</w:t>
      </w:r>
      <w:r w:rsidR="000E0BA1">
        <w:t>и</w:t>
      </w:r>
      <w:r w:rsidR="00626AA8">
        <w:t xml:space="preserve"> </w:t>
      </w:r>
      <w:r w:rsidRPr="00371AB1">
        <w:t xml:space="preserve">расстояния в пикселях в пределах 2 кадров </w:t>
      </w:r>
      <w:r w:rsidR="00626AA8">
        <w:t>на интервал времени между кадрами</w:t>
      </w:r>
      <w:r w:rsidR="00626AA8" w:rsidRPr="0070341E">
        <w:t xml:space="preserve">. </w:t>
      </w:r>
      <w:r w:rsidR="00626AA8">
        <w:t>Для получения скорости в км</w:t>
      </w:r>
      <w:r w:rsidR="00626AA8" w:rsidRPr="0070341E">
        <w:t>/</w:t>
      </w:r>
      <w:r w:rsidR="00626AA8">
        <w:t xml:space="preserve">ч при расчёте координат в </w:t>
      </w:r>
      <w:r w:rsidR="00626AA8">
        <w:lastRenderedPageBreak/>
        <w:t>дециметрах имеем</w:t>
      </w:r>
    </w:p>
    <w:p w14:paraId="06A326B6" w14:textId="0836FF83" w:rsidR="002469DA" w:rsidRPr="002469DA" w:rsidRDefault="00F54EEB" w:rsidP="00371AB1">
      <w:pPr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км</m:t>
                  </m:r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r>
                    <w:rPr>
                      <w:rFonts w:ascii="Cambria Math" w:hAnsi="Cambria Math"/>
                    </w:rPr>
                    <m:t>ч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10000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⋅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3600⋅</m:t>
                  </m:r>
                  <m:r>
                    <w:rPr>
                      <w:rFonts w:ascii="Cambria Math" w:hAnsi="Cambria Math"/>
                    </w:rPr>
                    <m:t>FPS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3.22</m:t>
                  </m:r>
                </m:e>
              </m:d>
            </m:e>
          </m:eqArr>
        </m:oMath>
      </m:oMathPara>
    </w:p>
    <w:p w14:paraId="6EFD62C6" w14:textId="589A497E" w:rsidR="000E0BA1" w:rsidRPr="000E0BA1" w:rsidRDefault="002469DA">
      <w:pPr>
        <w:ind w:firstLine="0"/>
        <w:pPrChange w:id="41" w:author="Алексей А Касаткин" w:date="2023-06-26T23:47:00Z">
          <w:pPr/>
        </w:pPrChange>
      </w:pPr>
      <w:r>
        <w:t>где</w:t>
      </w:r>
      <w:r w:rsidRPr="002469DA">
        <w:t xml:space="preserve"> </w:t>
      </w:r>
      <w:r>
        <w:rPr>
          <w:lang w:val="en-US"/>
        </w:rPr>
        <w:t>FPS</w:t>
      </w:r>
      <w:r w:rsidRPr="002469DA">
        <w:t xml:space="preserve"> </w:t>
      </w:r>
      <w:r>
        <w:t>–</w:t>
      </w:r>
      <w:r w:rsidRPr="002469DA">
        <w:t xml:space="preserve"> </w:t>
      </w:r>
      <w:r>
        <w:t>количество кадров в секунду</w:t>
      </w:r>
      <w:r w:rsidR="000E0BA1">
        <w:t xml:space="preserve"> (1</w:t>
      </w:r>
      <w:r w:rsidR="000E0BA1" w:rsidRPr="0070341E">
        <w:t>/3600</w:t>
      </w:r>
      <w:r w:rsidR="000E0BA1">
        <w:rPr>
          <w:lang w:val="en-US"/>
        </w:rPr>
        <w:t>FPS</w:t>
      </w:r>
      <w:r w:rsidR="000E0BA1" w:rsidRPr="000E0BA1">
        <w:rPr>
          <w:rPrChange w:id="42" w:author="Алексей А Касаткин" w:date="2023-06-26T23:47:00Z">
            <w:rPr>
              <w:lang w:val="en-US"/>
            </w:rPr>
          </w:rPrChange>
        </w:rPr>
        <w:t xml:space="preserve"> - </w:t>
      </w:r>
      <w:r w:rsidR="00371AB1" w:rsidRPr="00371AB1">
        <w:t>количество часов, проходящих за один кадр</w:t>
      </w:r>
      <w:r w:rsidR="0070341E">
        <w:t>)</w:t>
      </w:r>
      <w:r w:rsidR="000E0BA1" w:rsidRPr="000E0BA1">
        <w:rPr>
          <w:rPrChange w:id="43" w:author="Алексей А Касаткин" w:date="2023-06-26T23:47:00Z">
            <w:rPr>
              <w:lang w:val="en-US"/>
            </w:rPr>
          </w:rPrChange>
        </w:rPr>
        <w:t>.</w:t>
      </w:r>
    </w:p>
    <w:p w14:paraId="50957695" w14:textId="77777777" w:rsidR="008D40E5" w:rsidRPr="00371AB1" w:rsidRDefault="008D40E5">
      <w:pPr>
        <w:ind w:firstLine="0"/>
        <w:pPrChange w:id="44" w:author="Алексей А Касаткин" w:date="2023-06-26T23:47:00Z">
          <w:pPr/>
        </w:pPrChange>
      </w:pPr>
    </w:p>
    <w:p w14:paraId="21407E44" w14:textId="412E8395" w:rsidR="00CE1BA3" w:rsidRDefault="00A0031A" w:rsidP="00A0031A">
      <w:pPr>
        <w:pStyle w:val="2"/>
      </w:pPr>
      <w:bookmarkStart w:id="45" w:name="_Toc138721798"/>
      <w:r>
        <w:t xml:space="preserve">3.4 </w:t>
      </w:r>
      <w:r w:rsidR="00F85CCD">
        <w:t>Одномерный ф</w:t>
      </w:r>
      <w:r>
        <w:t>ильтр Калмана</w:t>
      </w:r>
      <w:bookmarkEnd w:id="45"/>
    </w:p>
    <w:p w14:paraId="6F72AE4E" w14:textId="201908F8" w:rsidR="00F85CCD" w:rsidRDefault="00F85CCD" w:rsidP="00F85CCD">
      <w:r>
        <w:t>Одномерный ф</w:t>
      </w:r>
      <w:r w:rsidRPr="00F85CCD">
        <w:t>ильтр Калмана применяется для очистки графика скорости детектируемого объекта от флуктуаций,</w:t>
      </w:r>
      <w:r>
        <w:t xml:space="preserve"> вызванных неточностью выделения объекта нейронной сетью </w:t>
      </w:r>
      <w:r>
        <w:rPr>
          <w:lang w:val="en-US"/>
        </w:rPr>
        <w:t>YOLO</w:t>
      </w:r>
      <w:r w:rsidRPr="00F85CCD">
        <w:t>.</w:t>
      </w:r>
    </w:p>
    <w:p w14:paraId="7921D4B6" w14:textId="1EC8155A" w:rsidR="00F85CCD" w:rsidRPr="00F85CCD" w:rsidRDefault="00F85CCD" w:rsidP="00F85CCD">
      <w:r>
        <w:t xml:space="preserve">Фильтр Калмана </w:t>
      </w:r>
      <w:r w:rsidR="000E0BA1">
        <w:t>включает</w:t>
      </w:r>
      <w:r>
        <w:t>:</w:t>
      </w:r>
    </w:p>
    <w:p w14:paraId="0B815A20" w14:textId="2A258721" w:rsidR="00F85CCD" w:rsidRPr="00F85CCD" w:rsidRDefault="00F85CCD" w:rsidP="00F85CCD">
      <w:pPr>
        <w:numPr>
          <w:ilvl w:val="0"/>
          <w:numId w:val="6"/>
        </w:numPr>
      </w:pPr>
      <w:r w:rsidRPr="00F85CCD">
        <w:t>Усиление Калмана (Kalman Gain):</w:t>
      </w:r>
    </w:p>
    <w:p w14:paraId="0B386516" w14:textId="576C70D5" w:rsidR="00F85CCD" w:rsidRPr="00152533" w:rsidRDefault="00F54EEB" w:rsidP="00F85CCD">
      <w:pPr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KG</m:t>
              </m:r>
              <m: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ES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sub>
                      </m:sSub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ES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sub>
                      </m:sSub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MEA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/>
                </w:rPr>
                <m:t>,#</m:t>
              </m:r>
            </m:e>
          </m:eqArr>
        </m:oMath>
      </m:oMathPara>
    </w:p>
    <w:p w14:paraId="3747841E" w14:textId="4E1B69CF" w:rsidR="00F85CCD" w:rsidRPr="00F85CCD" w:rsidRDefault="00F85CCD" w:rsidP="00F85CCD">
      <w:pPr>
        <w:ind w:firstLine="0"/>
      </w:pPr>
      <w:r>
        <w:t>г</w:t>
      </w:r>
      <w:r w:rsidRPr="00F85CCD">
        <w:t xml:space="preserve">де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EST</m:t>
            </m:r>
          </m:sub>
        </m:sSub>
      </m:oMath>
      <w:r w:rsidRPr="00F85CCD">
        <w:t xml:space="preserve"> </w:t>
      </w:r>
      <w:r w:rsidR="001D2110">
        <w:t xml:space="preserve">– </w:t>
      </w:r>
      <w:r w:rsidRPr="00F85CCD">
        <w:t>это ошибка значения, которое мы пытаемся оценить. В начале этот параметр задается, далее вычисляется.</w:t>
      </w:r>
    </w:p>
    <w:p w14:paraId="4DA44C70" w14:textId="7793C72C" w:rsidR="00F85CCD" w:rsidRPr="00F85CCD" w:rsidRDefault="00F54EEB" w:rsidP="00F85CCD"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MEA</m:t>
            </m:r>
          </m:sub>
        </m:sSub>
      </m:oMath>
      <w:r w:rsidR="00F85CCD" w:rsidRPr="00F85CCD">
        <w:t xml:space="preserve"> </w:t>
      </w:r>
      <w:r w:rsidR="001D2110">
        <w:t xml:space="preserve">– </w:t>
      </w:r>
      <w:r w:rsidR="000E0BA1">
        <w:t xml:space="preserve">выбранная </w:t>
      </w:r>
      <w:r w:rsidR="00152533">
        <w:t>фиксированная</w:t>
      </w:r>
      <w:r w:rsidR="000E0BA1">
        <w:t xml:space="preserve"> оценка </w:t>
      </w:r>
      <w:r w:rsidR="00F85CCD" w:rsidRPr="00F85CCD">
        <w:t>погрешност</w:t>
      </w:r>
      <w:r w:rsidR="000E0BA1">
        <w:t>и</w:t>
      </w:r>
      <w:r w:rsidR="00F85CCD" w:rsidRPr="00F85CCD">
        <w:t xml:space="preserve"> вычисления скорости алгоритмом трекинга</w:t>
      </w:r>
      <w:r w:rsidR="000E0BA1">
        <w:t xml:space="preserve"> (параметр алгоритма)</w:t>
      </w:r>
      <w:r w:rsidR="00F85CCD" w:rsidRPr="00F85CCD">
        <w:t>.</w:t>
      </w:r>
    </w:p>
    <w:p w14:paraId="331540DA" w14:textId="47129C7E" w:rsidR="00F85CCD" w:rsidRPr="00F85CCD" w:rsidRDefault="00F85CCD" w:rsidP="00F85CCD">
      <w:r w:rsidRPr="00F85CCD">
        <w:t>2) Оценк</w:t>
      </w:r>
      <w:r>
        <w:t>у</w:t>
      </w:r>
      <w:r w:rsidRPr="00F85CCD">
        <w:t xml:space="preserve"> значения скорости на текущем шаге:</w:t>
      </w:r>
    </w:p>
    <w:p w14:paraId="4AC403B4" w14:textId="039CE6C4" w:rsidR="00F85CCD" w:rsidRPr="00F85CCD" w:rsidRDefault="00F54EEB" w:rsidP="00F85CCD">
      <w:pPr>
        <w:rPr>
          <w:iCs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  <m:r>
                    <w:rPr>
                      <w:rFonts w:ascii="Cambria Math" w:hAnsi="Cambria Math"/>
                      <w:lang w:val="en-US"/>
                    </w:rPr>
                    <m:t>-1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r>
                <w:rPr>
                  <w:rFonts w:ascii="Cambria Math" w:hAnsi="Cambria Math"/>
                  <w:lang w:val="en-US"/>
                </w:rPr>
                <m:t>KG</m:t>
              </m:r>
              <m:r>
                <w:rPr>
                  <w:rFonts w:ascii="Cambria Math" w:hAnsi="Cambria Math"/>
                  <w:lang w:val="en-US"/>
                </w:rPr>
                <m:t> 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lang w:val="en-US"/>
                </w:rPr>
                <m:t>,#</m:t>
              </m:r>
            </m:e>
          </m:eqArr>
        </m:oMath>
      </m:oMathPara>
    </w:p>
    <w:p w14:paraId="44EC227B" w14:textId="75A8E475" w:rsidR="00F85CCD" w:rsidRDefault="00F85CCD" w:rsidP="00F85CCD">
      <w:pPr>
        <w:ind w:firstLine="0"/>
        <w:rPr>
          <w:iCs/>
        </w:rPr>
      </w:pPr>
      <w:r>
        <w:rPr>
          <w:iCs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</m:oMath>
      <w:r>
        <w:rPr>
          <w:iCs/>
        </w:rPr>
        <w:t xml:space="preserve"> – новое значение скорости, полученное из нейронной сети</w:t>
      </w:r>
      <w:r w:rsidRPr="00F85CCD">
        <w:rPr>
          <w:iCs/>
        </w:rPr>
        <w:t>,</w:t>
      </w:r>
    </w:p>
    <w:p w14:paraId="20173D85" w14:textId="488D5780" w:rsidR="00F85CCD" w:rsidRPr="00F85CCD" w:rsidRDefault="00F54EEB" w:rsidP="00F85CCD">
      <w:pPr>
        <w:ind w:firstLine="0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 </m:t>
            </m:r>
            <m:acc>
              <m:acc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v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-1</m:t>
            </m:r>
          </m:sub>
        </m:sSub>
      </m:oMath>
      <w:r w:rsidR="00F85CCD">
        <w:rPr>
          <w:iCs/>
        </w:rPr>
        <w:t xml:space="preserve"> – оценка на предыдущем шаге.</w:t>
      </w:r>
    </w:p>
    <w:p w14:paraId="31F3A286" w14:textId="26019CBC" w:rsidR="00F85CCD" w:rsidRPr="00F85CCD" w:rsidRDefault="00F85CCD" w:rsidP="00F85CCD">
      <w:r w:rsidRPr="00F85CCD">
        <w:t xml:space="preserve">3) </w:t>
      </w:r>
      <w:r>
        <w:t>Оценка</w:t>
      </w:r>
      <w:r w:rsidRPr="00F85CCD">
        <w:t xml:space="preserve"> </w:t>
      </w:r>
      <w:r>
        <w:t>новой</w:t>
      </w:r>
      <w:r w:rsidRPr="00F85CCD">
        <w:t xml:space="preserve"> ошибк</w:t>
      </w:r>
      <w:r>
        <w:t>и</w:t>
      </w:r>
      <w:r w:rsidRPr="00F85CCD">
        <w:t xml:space="preserve"> (неопределенность), </w:t>
      </w:r>
      <w:r>
        <w:t>для</w:t>
      </w:r>
      <w:r w:rsidRPr="00F85CCD">
        <w:t xml:space="preserve"> примен</w:t>
      </w:r>
      <w:r>
        <w:t>ения</w:t>
      </w:r>
      <w:r w:rsidRPr="00F85CCD">
        <w:t xml:space="preserve"> е</w:t>
      </w:r>
      <w:r>
        <w:t>ё</w:t>
      </w:r>
      <w:r w:rsidRPr="00F85CCD">
        <w:t xml:space="preserve"> на следующем этапе</w:t>
      </w:r>
      <w:r>
        <w:t xml:space="preserve"> </w:t>
      </w:r>
      <w:r w:rsidRPr="00F85CCD">
        <w:t>:</w:t>
      </w:r>
    </w:p>
    <w:p w14:paraId="6AAEC059" w14:textId="26E697FD" w:rsidR="00F85CCD" w:rsidRPr="00F85CCD" w:rsidRDefault="00F54EEB" w:rsidP="00F85CCD">
      <w:pPr>
        <w:rPr>
          <w:iCs/>
          <w:lang w:val="en-US"/>
        </w:rPr>
      </w:pPr>
      <m:oMathPara>
        <m:oMathParaPr>
          <m:jc m:val="centerGroup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ES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= 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MEA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 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ES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 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MEA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ES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 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1-</m:t>
                  </m:r>
                  <m:r>
                    <w:rPr>
                      <w:rFonts w:ascii="Cambria Math" w:hAnsi="Cambria Math"/>
                      <w:lang w:val="en-US"/>
                    </w:rPr>
                    <m:t>KG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ES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-1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/>
                </w:rPr>
                <m:t>.#</m:t>
              </m:r>
            </m:e>
          </m:eqArr>
        </m:oMath>
      </m:oMathPara>
    </w:p>
    <w:p w14:paraId="11F00AA5" w14:textId="4A5B4F6D" w:rsidR="00F85CCD" w:rsidRDefault="0096372A" w:rsidP="0096372A">
      <w:pPr>
        <w:pStyle w:val="1"/>
        <w:ind w:left="1429"/>
      </w:pPr>
      <w:bookmarkStart w:id="46" w:name="_Toc138721799"/>
      <w:r>
        <w:lastRenderedPageBreak/>
        <w:t>4 Результаты</w:t>
      </w:r>
      <w:bookmarkEnd w:id="46"/>
    </w:p>
    <w:p w14:paraId="4D1EB81C" w14:textId="77777777" w:rsidR="00C256BF" w:rsidRDefault="00486FE9" w:rsidP="00486FE9">
      <w:r>
        <w:t xml:space="preserve">Для проверки корректности работы алгоритма был проведен эксперимент с реальным автомобилем. </w:t>
      </w:r>
      <w:r w:rsidR="00C256BF">
        <w:t>Экспериментальный а</w:t>
      </w:r>
      <w:r>
        <w:t>втомобиль проехал по перекрестку улиц Крала Маркса и Свердлова со скоростью 40 километров в час.</w:t>
      </w:r>
    </w:p>
    <w:p w14:paraId="38E10619" w14:textId="69052B60" w:rsidR="00486FE9" w:rsidRDefault="00486FE9" w:rsidP="00486FE9">
      <w:r w:rsidRPr="00EE0BEE">
        <w:t xml:space="preserve">Экспериментальный автомобиль </w:t>
      </w:r>
      <w:r w:rsidR="00C256BF">
        <w:t>(</w:t>
      </w:r>
      <w:r w:rsidRPr="00EE0BEE">
        <w:t>под номером 9</w:t>
      </w:r>
      <w:r w:rsidR="00C256BF">
        <w:t>)</w:t>
      </w:r>
      <w:r>
        <w:t xml:space="preserve"> и результат</w:t>
      </w:r>
      <w:r w:rsidR="00C256BF">
        <w:t xml:space="preserve"> работы</w:t>
      </w:r>
      <w:r>
        <w:t xml:space="preserve"> программы представлены </w:t>
      </w:r>
      <w:r w:rsidRPr="00EE0BEE">
        <w:t>на рисунке 2</w:t>
      </w:r>
      <w:r>
        <w:t>7</w:t>
      </w:r>
      <w:r w:rsidRPr="00EE0BEE">
        <w:t>.</w:t>
      </w:r>
    </w:p>
    <w:p w14:paraId="06FC951D" w14:textId="77777777" w:rsidR="00486FE9" w:rsidRPr="00C25106" w:rsidRDefault="00486FE9" w:rsidP="00486FE9">
      <w:pPr>
        <w:keepNext/>
        <w:jc w:val="center"/>
        <w:rPr>
          <w:highlight w:val="yellow"/>
        </w:rPr>
      </w:pPr>
      <w:r w:rsidRPr="00EE0BEE">
        <w:rPr>
          <w:noProof/>
        </w:rPr>
        <w:drawing>
          <wp:inline distT="0" distB="0" distL="0" distR="0" wp14:anchorId="1AA8EEA2" wp14:editId="1DCB9708">
            <wp:extent cx="5867400" cy="3280564"/>
            <wp:effectExtent l="0" t="0" r="0" b="0"/>
            <wp:docPr id="568616870" name="Рисунок 1" descr="Изображение выглядит как текст, снимок экрана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16870" name="Рисунок 1" descr="Изображение выглядит как текст, снимок экрана, карт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3870" cy="33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EDB1" w14:textId="46303970" w:rsidR="00486FE9" w:rsidRDefault="00486FE9" w:rsidP="00486FE9">
      <w:pPr>
        <w:pStyle w:val="af9"/>
      </w:pPr>
      <w:r w:rsidRPr="0096372A"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>
        <w:rPr>
          <w:noProof/>
        </w:rPr>
        <w:t>27</w:t>
      </w:r>
      <w:r w:rsidR="00F54EEB">
        <w:rPr>
          <w:noProof/>
        </w:rPr>
        <w:fldChar w:fldCharType="end"/>
      </w:r>
      <w:r w:rsidRPr="0096372A">
        <w:t xml:space="preserve"> – Результат работы программы</w:t>
      </w:r>
    </w:p>
    <w:p w14:paraId="0699A3A1" w14:textId="7DF64A35" w:rsidR="0096372A" w:rsidRPr="00EE0BEE" w:rsidRDefault="0096372A" w:rsidP="0096372A">
      <w:r w:rsidRPr="00EE0BEE">
        <w:t>Для экспериментального автомобиля значение средней отфильтрованной фильтром Калмана скорости (40.7819 км/ч) отклоняется на 0.781 км/ч от эталонной (автомобиль ехал с постоянной скоростью 40 км/ч). Стандартное отклонение составляет 5.14 км/ч.</w:t>
      </w:r>
    </w:p>
    <w:p w14:paraId="4F270844" w14:textId="70A8DEF0" w:rsidR="0096372A" w:rsidRPr="00EE0BEE" w:rsidRDefault="0096372A" w:rsidP="0096372A">
      <w:r w:rsidRPr="00EE0BEE">
        <w:t>На рисунке 2</w:t>
      </w:r>
      <w:r w:rsidR="00486FE9">
        <w:t>8</w:t>
      </w:r>
      <w:r w:rsidRPr="00EE0BEE">
        <w:t xml:space="preserve"> представлен график скорости экспериментального автомобиля.</w:t>
      </w:r>
    </w:p>
    <w:p w14:paraId="2774FC0F" w14:textId="77777777" w:rsidR="0096372A" w:rsidRPr="00EE0BEE" w:rsidRDefault="0096372A" w:rsidP="0096372A">
      <w:pPr>
        <w:keepNext/>
        <w:jc w:val="center"/>
      </w:pPr>
      <w:r w:rsidRPr="00EE0BEE">
        <w:rPr>
          <w:noProof/>
        </w:rPr>
        <w:lastRenderedPageBreak/>
        <w:drawing>
          <wp:inline distT="0" distB="0" distL="0" distR="0" wp14:anchorId="28A5962B" wp14:editId="737EBB12">
            <wp:extent cx="5146040" cy="3955415"/>
            <wp:effectExtent l="0" t="0" r="0" b="6985"/>
            <wp:docPr id="843990464" name="Рисунок 1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90464" name="Рисунок 1" descr="Изображение выглядит как текст, линия, снимок экран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9FBE" w14:textId="78340C5A" w:rsidR="0096372A" w:rsidRPr="00EE0BEE" w:rsidRDefault="0096372A" w:rsidP="0096372A">
      <w:pPr>
        <w:pStyle w:val="af9"/>
      </w:pPr>
      <w:r w:rsidRPr="00EE0BEE"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="00486FE9">
        <w:rPr>
          <w:noProof/>
        </w:rPr>
        <w:t>28</w:t>
      </w:r>
      <w:r w:rsidR="00F54EEB">
        <w:rPr>
          <w:noProof/>
        </w:rPr>
        <w:fldChar w:fldCharType="end"/>
      </w:r>
      <w:r w:rsidRPr="00EE0BEE">
        <w:t xml:space="preserve"> – График скорости экспериментального автомобиля</w:t>
      </w:r>
    </w:p>
    <w:p w14:paraId="56F3C4CE" w14:textId="77777777" w:rsidR="0096372A" w:rsidRPr="0096372A" w:rsidRDefault="0096372A" w:rsidP="0096372A">
      <w:r w:rsidRPr="0096372A">
        <w:t>На рисунке 29 представлена траектория движения экспериментального автомобиля</w:t>
      </w:r>
    </w:p>
    <w:p w14:paraId="60D1FB6F" w14:textId="77777777" w:rsidR="0096372A" w:rsidRPr="00C25106" w:rsidRDefault="0096372A" w:rsidP="0096372A">
      <w:pPr>
        <w:keepNext/>
        <w:jc w:val="center"/>
        <w:rPr>
          <w:highlight w:val="yellow"/>
        </w:rPr>
      </w:pPr>
      <w:r w:rsidRPr="00EE0BEE">
        <w:rPr>
          <w:noProof/>
        </w:rPr>
        <w:drawing>
          <wp:inline distT="0" distB="0" distL="0" distR="0" wp14:anchorId="4016F3B7" wp14:editId="21977ED6">
            <wp:extent cx="4476998" cy="3279546"/>
            <wp:effectExtent l="0" t="0" r="0" b="0"/>
            <wp:docPr id="5" name="Рисунок 4" descr="Изображение выглядит как Городская планировка, дорожная развязка, перекресток, Аэрофотосъемк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E21799C4-77B8-3D3A-A941-9BA443F2B3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 descr="Изображение выглядит как Городская планировка, дорожная развязка, перекресток, Аэрофотосъемк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E21799C4-77B8-3D3A-A941-9BA443F2B3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0982" cy="32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9058" w14:textId="1CF2B073" w:rsidR="0096372A" w:rsidRPr="0096372A" w:rsidRDefault="0096372A" w:rsidP="00486FE9">
      <w:pPr>
        <w:pStyle w:val="af9"/>
      </w:pPr>
      <w:r w:rsidRPr="0096372A">
        <w:t xml:space="preserve">Рисунок </w:t>
      </w:r>
      <w:r w:rsidR="00F54EEB">
        <w:fldChar w:fldCharType="begin"/>
      </w:r>
      <w:r w:rsidR="00F54EEB">
        <w:instrText xml:space="preserve"> SEQ Рисунок \* ARABIC </w:instrText>
      </w:r>
      <w:r w:rsidR="00F54EEB">
        <w:fldChar w:fldCharType="separate"/>
      </w:r>
      <w:r w:rsidRPr="0096372A">
        <w:rPr>
          <w:noProof/>
        </w:rPr>
        <w:t>29</w:t>
      </w:r>
      <w:r w:rsidR="00F54EEB">
        <w:rPr>
          <w:noProof/>
        </w:rPr>
        <w:fldChar w:fldCharType="end"/>
      </w:r>
      <w:r w:rsidRPr="0096372A">
        <w:t xml:space="preserve"> – Траектория движения экспериментального автомобиля, построенная по координатам широты-долготы, которые выдал алгоритм</w:t>
      </w:r>
    </w:p>
    <w:p w14:paraId="38A77228" w14:textId="77777777" w:rsidR="002A16FC" w:rsidRDefault="002A16FC" w:rsidP="002A16FC">
      <w:pPr>
        <w:pStyle w:val="1"/>
      </w:pPr>
      <w:bookmarkStart w:id="47" w:name="_Toc138721800"/>
      <w:r>
        <w:lastRenderedPageBreak/>
        <w:t>Заключение</w:t>
      </w:r>
      <w:bookmarkEnd w:id="47"/>
    </w:p>
    <w:p w14:paraId="1D5D6B3B" w14:textId="0E2A0A8C" w:rsidR="0096372A" w:rsidRDefault="00764297" w:rsidP="00764297">
      <w:r w:rsidRPr="00764297">
        <w:t>Разработан детектор на архитектуре YOLOv5 позволяющий детектировать и классифицировать объекты дорожного движения с оценкой скорости и координат передвижения. Точность алгоритма детекции составляет 99% для автомобилей и автобусов по метрике average precision.</w:t>
      </w:r>
    </w:p>
    <w:p w14:paraId="15A4985F" w14:textId="46897800" w:rsidR="00764297" w:rsidRDefault="00764297" w:rsidP="00764297">
      <w:r w:rsidRPr="00764297">
        <w:t>Разработан алгоритм определения скорости и координат перемещения объектов по данным детектирования с применением алгоритма коррекции дисторсии, метода Чанга и фильтра Калмана. Погрешность определения скорости составляет 5% (5.17 км/ч). Для тестового автомобиля значение средней отфильтрованной фильтром Калмана скорости отклоняется на 0.322 км/ч от эталонной (автомобиль ехал с постоянной скоростью 40 км/ч).</w:t>
      </w:r>
    </w:p>
    <w:p w14:paraId="23AFA93F" w14:textId="7BE8CBA9" w:rsidR="00764297" w:rsidRDefault="00764297" w:rsidP="00764297">
      <w:r w:rsidRPr="00764297">
        <w:t>Разработан алгоритм получения видео потока с городских камер видеонаблюдения для работы детектора в онлайн режиме.</w:t>
      </w:r>
    </w:p>
    <w:p w14:paraId="3D4A85A6" w14:textId="77777777" w:rsidR="00764297" w:rsidRPr="00E67A40" w:rsidRDefault="00764297" w:rsidP="00764297"/>
    <w:p w14:paraId="5F4F84EA" w14:textId="77777777" w:rsidR="00F11DDA" w:rsidRDefault="00F11DDA" w:rsidP="00F11DDA">
      <w:pPr>
        <w:ind w:right="-2"/>
        <w:rPr>
          <w:szCs w:val="28"/>
        </w:rPr>
      </w:pPr>
      <w:r>
        <w:rPr>
          <w:szCs w:val="28"/>
        </w:rPr>
        <w:t>Я подтверждаю, что настоящая работа написана мною лично, не нарушает интеллектуальные права третьих лиц и не содержит сведения, составляющие государственную тайну.</w:t>
      </w:r>
    </w:p>
    <w:p w14:paraId="08AAFC39" w14:textId="77777777" w:rsidR="00F11DDA" w:rsidRDefault="00F11DDA" w:rsidP="00F11DDA">
      <w:pPr>
        <w:ind w:right="-2"/>
        <w:rPr>
          <w:szCs w:val="28"/>
        </w:rPr>
      </w:pPr>
    </w:p>
    <w:p w14:paraId="229AC9CF" w14:textId="3015F807" w:rsidR="00F11DDA" w:rsidRDefault="00F11DDA" w:rsidP="00F11DDA">
      <w:pPr>
        <w:jc w:val="right"/>
        <w:rPr>
          <w:i/>
          <w:iCs/>
          <w:szCs w:val="28"/>
        </w:rPr>
      </w:pPr>
      <w:r>
        <w:rPr>
          <w:szCs w:val="28"/>
        </w:rPr>
        <w:t>_______________/ Клявлин Н.А.</w:t>
      </w:r>
    </w:p>
    <w:p w14:paraId="2AF56CC7" w14:textId="77777777" w:rsidR="00F11DDA" w:rsidRPr="00F11DDA" w:rsidRDefault="00F11DDA" w:rsidP="00F11DDA"/>
    <w:p w14:paraId="6EA5D43D" w14:textId="7200FC34" w:rsidR="002A16FC" w:rsidRPr="002A16FC" w:rsidRDefault="002A16FC" w:rsidP="00200C3F">
      <w:pPr>
        <w:pStyle w:val="1"/>
      </w:pPr>
      <w:bookmarkStart w:id="48" w:name="_Toc138721801"/>
      <w:r w:rsidRPr="002A16FC">
        <w:lastRenderedPageBreak/>
        <w:t>Список литературы</w:t>
      </w:r>
      <w:bookmarkEnd w:id="48"/>
    </w:p>
    <w:p w14:paraId="729F538D" w14:textId="77777777" w:rsidR="00B06F13" w:rsidRDefault="00B06F13" w:rsidP="00B06F13">
      <w:pPr>
        <w:pStyle w:val="ab"/>
        <w:widowControl/>
        <w:numPr>
          <w:ilvl w:val="0"/>
          <w:numId w:val="5"/>
        </w:numPr>
        <w:ind w:left="0" w:firstLine="0"/>
        <w:rPr>
          <w:lang w:val="en-US"/>
        </w:rPr>
      </w:pPr>
      <w:bookmarkStart w:id="49" w:name="_Ref138373106"/>
      <w:bookmarkStart w:id="50" w:name="_Ref138293161"/>
      <w:bookmarkStart w:id="51" w:name="_Ref138292147"/>
      <w:bookmarkStart w:id="52" w:name="_Ref138291144"/>
      <w:r w:rsidRPr="00DD0ED6">
        <w:rPr>
          <w:lang w:val="en-US"/>
        </w:rPr>
        <w:t>Redmon</w:t>
      </w:r>
      <w:r>
        <w:rPr>
          <w:lang w:val="en-US"/>
        </w:rPr>
        <w:t>, J.</w:t>
      </w:r>
      <w:r w:rsidRPr="00051A2C">
        <w:rPr>
          <w:lang w:val="en-US"/>
        </w:rPr>
        <w:t xml:space="preserve"> </w:t>
      </w:r>
      <w:r w:rsidRPr="00DD0ED6">
        <w:rPr>
          <w:lang w:val="en-US"/>
        </w:rPr>
        <w:t>You Only Look Once: Unified, Real-Time Object Detection [Текст] / J</w:t>
      </w:r>
      <w:r>
        <w:rPr>
          <w:lang w:val="en-US"/>
        </w:rPr>
        <w:t>.</w:t>
      </w:r>
      <w:r w:rsidRPr="00DD0ED6">
        <w:rPr>
          <w:lang w:val="en-US"/>
        </w:rPr>
        <w:t xml:space="preserve"> Redmon, S</w:t>
      </w:r>
      <w:r>
        <w:rPr>
          <w:lang w:val="en-US"/>
        </w:rPr>
        <w:t>.</w:t>
      </w:r>
      <w:r w:rsidRPr="00DD0ED6">
        <w:rPr>
          <w:lang w:val="en-US"/>
        </w:rPr>
        <w:t xml:space="preserve"> Divvala, R</w:t>
      </w:r>
      <w:r>
        <w:rPr>
          <w:lang w:val="en-US"/>
        </w:rPr>
        <w:t>.</w:t>
      </w:r>
      <w:r w:rsidRPr="00DD0ED6">
        <w:rPr>
          <w:lang w:val="en-US"/>
        </w:rPr>
        <w:t xml:space="preserve"> Girshick, A</w:t>
      </w:r>
      <w:r>
        <w:rPr>
          <w:lang w:val="en-US"/>
        </w:rPr>
        <w:t>.</w:t>
      </w:r>
      <w:r w:rsidRPr="00DD0ED6">
        <w:rPr>
          <w:lang w:val="en-US"/>
        </w:rPr>
        <w:t xml:space="preserve"> Farhadi </w:t>
      </w:r>
      <w:r w:rsidRPr="00051A2C">
        <w:rPr>
          <w:lang w:val="en-US"/>
        </w:rPr>
        <w:t>//</w:t>
      </w:r>
      <w:r w:rsidRPr="00DD0ED6">
        <w:rPr>
          <w:lang w:val="en-US"/>
        </w:rPr>
        <w:t xml:space="preserve"> </w:t>
      </w:r>
      <w:r w:rsidRPr="00051A2C">
        <w:rPr>
          <w:lang w:val="en-US"/>
        </w:rPr>
        <w:t>2016 IEEE Conference on Computer Vision and Pattern Recognition.</w:t>
      </w:r>
      <w:r w:rsidRPr="00DD0ED6">
        <w:rPr>
          <w:lang w:val="en-US"/>
        </w:rPr>
        <w:t xml:space="preserve"> </w:t>
      </w:r>
      <w:r>
        <w:rPr>
          <w:lang w:val="en-US"/>
        </w:rPr>
        <w:t xml:space="preserve">— </w:t>
      </w:r>
      <w:r w:rsidRPr="00DD0ED6">
        <w:rPr>
          <w:lang w:val="en-US"/>
        </w:rPr>
        <w:t xml:space="preserve">2016. </w:t>
      </w:r>
      <w:r w:rsidRPr="00A7679C">
        <w:rPr>
          <w:lang w:val="en-US"/>
        </w:rPr>
        <w:t>—</w:t>
      </w:r>
      <w:r>
        <w:rPr>
          <w:lang w:val="en-US"/>
        </w:rPr>
        <w:t xml:space="preserve"> P.</w:t>
      </w:r>
      <w:r w:rsidRPr="00DD0ED6">
        <w:rPr>
          <w:lang w:val="en-US"/>
        </w:rPr>
        <w:t xml:space="preserve"> </w:t>
      </w:r>
      <w:r w:rsidRPr="00D94252">
        <w:rPr>
          <w:lang w:val="en-US"/>
        </w:rPr>
        <w:t xml:space="preserve">779 </w:t>
      </w:r>
      <w:r>
        <w:rPr>
          <w:lang w:val="en-US"/>
        </w:rPr>
        <w:t>–</w:t>
      </w:r>
      <w:r w:rsidRPr="00D94252">
        <w:rPr>
          <w:lang w:val="en-US"/>
        </w:rPr>
        <w:t xml:space="preserve"> 788</w:t>
      </w:r>
      <w:r w:rsidRPr="00DD0ED6">
        <w:rPr>
          <w:lang w:val="en-US"/>
        </w:rPr>
        <w:t>.</w:t>
      </w:r>
    </w:p>
    <w:p w14:paraId="65553DB5" w14:textId="77777777" w:rsidR="00B06F13" w:rsidRPr="00DD0ED6" w:rsidRDefault="00B06F13" w:rsidP="00B06F13">
      <w:pPr>
        <w:pStyle w:val="ab"/>
        <w:widowControl/>
        <w:numPr>
          <w:ilvl w:val="0"/>
          <w:numId w:val="5"/>
        </w:numPr>
        <w:ind w:left="0" w:firstLine="0"/>
      </w:pPr>
      <w:r w:rsidRPr="00A86964">
        <w:t xml:space="preserve">Как работает </w:t>
      </w:r>
      <w:r w:rsidRPr="00DD0ED6">
        <w:rPr>
          <w:lang w:val="en-US"/>
        </w:rPr>
        <w:t>Object</w:t>
      </w:r>
      <w:r w:rsidRPr="00A86964">
        <w:t xml:space="preserve"> </w:t>
      </w:r>
      <w:r w:rsidRPr="00DD0ED6">
        <w:rPr>
          <w:lang w:val="en-US"/>
        </w:rPr>
        <w:t>Tracking</w:t>
      </w:r>
      <w:r w:rsidRPr="00A86964">
        <w:t xml:space="preserve"> на </w:t>
      </w:r>
      <w:r w:rsidRPr="00DD0ED6">
        <w:rPr>
          <w:lang w:val="en-US"/>
        </w:rPr>
        <w:t>YOLO</w:t>
      </w:r>
      <w:r w:rsidRPr="00A86964">
        <w:t xml:space="preserve"> и </w:t>
      </w:r>
      <w:r w:rsidRPr="00DD0ED6">
        <w:rPr>
          <w:lang w:val="en-US"/>
        </w:rPr>
        <w:t>DeepSort</w:t>
      </w:r>
      <w:r w:rsidRPr="00A86964">
        <w:t xml:space="preserve"> </w:t>
      </w:r>
      <w:r w:rsidRPr="00DD0ED6">
        <w:t xml:space="preserve">[Электронный ресурс] </w:t>
      </w:r>
      <w:r w:rsidRPr="0070214A">
        <w:t xml:space="preserve">/ </w:t>
      </w:r>
      <w:r>
        <w:t xml:space="preserve">Хабр. </w:t>
      </w:r>
      <w:r w:rsidRPr="00DD0ED6">
        <w:t>–</w:t>
      </w:r>
      <w:r>
        <w:t xml:space="preserve"> Электрон. дан. </w:t>
      </w:r>
      <w:r w:rsidRPr="00D95BDA">
        <w:t>–</w:t>
      </w:r>
      <w:r>
        <w:t xml:space="preserve"> 2020. </w:t>
      </w:r>
      <w:r w:rsidRPr="00B43E70">
        <w:t xml:space="preserve">— </w:t>
      </w:r>
      <w:r>
        <w:t>Режим доступа</w:t>
      </w:r>
      <w:r w:rsidRPr="00DD0ED6">
        <w:t>:</w:t>
      </w:r>
      <w:r>
        <w:t xml:space="preserve"> </w:t>
      </w:r>
      <w:hyperlink r:id="rId44" w:history="1">
        <w:r w:rsidRPr="00DD0ED6">
          <w:rPr>
            <w:rStyle w:val="ad"/>
          </w:rPr>
          <w:t>https://habr.com/ru/post/514450</w:t>
        </w:r>
      </w:hyperlink>
      <w:r w:rsidRPr="00DD0ED6">
        <w:t>, свободный</w:t>
      </w:r>
      <w:r>
        <w:t>.</w:t>
      </w:r>
      <w:r w:rsidRPr="00DD0ED6">
        <w:t xml:space="preserve"> – </w:t>
      </w:r>
      <w:r>
        <w:t>Загл. с экрана</w:t>
      </w:r>
      <w:r w:rsidRPr="003F208F">
        <w:t>.</w:t>
      </w:r>
    </w:p>
    <w:p w14:paraId="122D41C4" w14:textId="77777777" w:rsidR="00B06F13" w:rsidRPr="00560478" w:rsidRDefault="00B06F13" w:rsidP="00B06F13">
      <w:pPr>
        <w:pStyle w:val="ab"/>
        <w:widowControl/>
        <w:numPr>
          <w:ilvl w:val="0"/>
          <w:numId w:val="5"/>
        </w:numPr>
        <w:ind w:left="0" w:firstLine="0"/>
      </w:pPr>
      <w:r w:rsidRPr="00560478">
        <w:rPr>
          <w:lang w:val="en-US"/>
        </w:rPr>
        <w:t>yolov</w:t>
      </w:r>
      <w:r w:rsidRPr="00560478">
        <w:t>5</w:t>
      </w:r>
      <w:r w:rsidRPr="00551B97">
        <w:t xml:space="preserve"> </w:t>
      </w:r>
      <w:r w:rsidRPr="00560478">
        <w:t>[Электронный ресурс]</w:t>
      </w:r>
      <w:r w:rsidRPr="00551B97">
        <w:t xml:space="preserve"> </w:t>
      </w:r>
      <w:r>
        <w:t xml:space="preserve">/ </w:t>
      </w:r>
      <w:r w:rsidRPr="00BC5020">
        <w:t>Ultralytics</w:t>
      </w:r>
      <w:r w:rsidRPr="00B43E70">
        <w:t>.</w:t>
      </w:r>
      <w:r>
        <w:t xml:space="preserve"> – Электрон дан. </w:t>
      </w:r>
      <w:r w:rsidRPr="00E934FA">
        <w:t>–</w:t>
      </w:r>
      <w:r>
        <w:t xml:space="preserve"> Режим доступа</w:t>
      </w:r>
      <w:r w:rsidRPr="00560478">
        <w:t xml:space="preserve">: </w:t>
      </w:r>
      <w:hyperlink r:id="rId45" w:history="1">
        <w:r w:rsidRPr="00560478">
          <w:rPr>
            <w:rStyle w:val="ad"/>
            <w:lang w:val="en-US"/>
          </w:rPr>
          <w:t>https</w:t>
        </w:r>
        <w:r w:rsidRPr="00560478">
          <w:rPr>
            <w:rStyle w:val="ad"/>
          </w:rPr>
          <w:t>://</w:t>
        </w:r>
        <w:r w:rsidRPr="00560478">
          <w:rPr>
            <w:rStyle w:val="ad"/>
            <w:lang w:val="en-US"/>
          </w:rPr>
          <w:t>github</w:t>
        </w:r>
        <w:r w:rsidRPr="00560478">
          <w:rPr>
            <w:rStyle w:val="ad"/>
          </w:rPr>
          <w:t>.</w:t>
        </w:r>
        <w:r w:rsidRPr="00560478">
          <w:rPr>
            <w:rStyle w:val="ad"/>
            <w:lang w:val="en-US"/>
          </w:rPr>
          <w:t>com</w:t>
        </w:r>
        <w:r w:rsidRPr="00560478">
          <w:rPr>
            <w:rStyle w:val="ad"/>
          </w:rPr>
          <w:t>/</w:t>
        </w:r>
        <w:r w:rsidRPr="00560478">
          <w:rPr>
            <w:rStyle w:val="ad"/>
            <w:lang w:val="en-US"/>
          </w:rPr>
          <w:t>ultralytics</w:t>
        </w:r>
        <w:r w:rsidRPr="00560478">
          <w:rPr>
            <w:rStyle w:val="ad"/>
          </w:rPr>
          <w:t>/</w:t>
        </w:r>
        <w:r w:rsidRPr="00560478">
          <w:rPr>
            <w:rStyle w:val="ad"/>
            <w:lang w:val="en-US"/>
          </w:rPr>
          <w:t>yolov</w:t>
        </w:r>
        <w:r w:rsidRPr="00560478">
          <w:rPr>
            <w:rStyle w:val="ad"/>
          </w:rPr>
          <w:t>5</w:t>
        </w:r>
      </w:hyperlink>
      <w:r w:rsidRPr="00560478">
        <w:t>, свободный</w:t>
      </w:r>
      <w:r w:rsidRPr="00B43E70">
        <w:t>.</w:t>
      </w:r>
      <w:r w:rsidRPr="0037495E">
        <w:t xml:space="preserve"> </w:t>
      </w:r>
      <w:r>
        <w:t>–</w:t>
      </w:r>
      <w:r w:rsidRPr="0037495E">
        <w:t xml:space="preserve"> </w:t>
      </w:r>
      <w:r>
        <w:t>Загл. с экрана</w:t>
      </w:r>
      <w:r w:rsidRPr="00560478">
        <w:t>.</w:t>
      </w:r>
    </w:p>
    <w:p w14:paraId="6D40BD17" w14:textId="77777777" w:rsidR="00B06F13" w:rsidRPr="00D119CB" w:rsidRDefault="00B06F13" w:rsidP="00B06F13">
      <w:pPr>
        <w:pStyle w:val="ab"/>
        <w:widowControl/>
        <w:numPr>
          <w:ilvl w:val="0"/>
          <w:numId w:val="5"/>
        </w:numPr>
        <w:ind w:left="0" w:firstLine="0"/>
        <w:rPr>
          <w:lang w:val="en-US"/>
        </w:rPr>
      </w:pPr>
      <w:r w:rsidRPr="00560478">
        <w:rPr>
          <w:lang w:val="en-US"/>
        </w:rPr>
        <w:t>Gupta</w:t>
      </w:r>
      <w:r>
        <w:rPr>
          <w:lang w:val="en-US"/>
        </w:rPr>
        <w:t>, V.</w:t>
      </w:r>
      <w:r w:rsidRPr="00560478">
        <w:rPr>
          <w:lang w:val="en-US"/>
        </w:rPr>
        <w:t xml:space="preserve"> Performance Comparison of YOLO Object Detection Models – An Intensive Study [</w:t>
      </w:r>
      <w:r w:rsidRPr="00560478">
        <w:t>Электронный</w:t>
      </w:r>
      <w:r w:rsidRPr="00560478">
        <w:rPr>
          <w:lang w:val="en-US"/>
        </w:rPr>
        <w:t xml:space="preserve"> </w:t>
      </w:r>
      <w:r w:rsidRPr="00560478">
        <w:t>ресурс</w:t>
      </w:r>
      <w:r w:rsidRPr="00560478">
        <w:rPr>
          <w:lang w:val="en-US"/>
        </w:rPr>
        <w:t>]</w:t>
      </w:r>
      <w:r>
        <w:rPr>
          <w:lang w:val="en-US"/>
        </w:rPr>
        <w:t xml:space="preserve"> : LearnOpenCV</w:t>
      </w:r>
      <w:r w:rsidRPr="00A61F43">
        <w:rPr>
          <w:lang w:val="en-US"/>
        </w:rPr>
        <w:t xml:space="preserve"> / </w:t>
      </w:r>
      <w:r w:rsidRPr="00560478">
        <w:rPr>
          <w:lang w:val="en-US"/>
        </w:rPr>
        <w:t>V</w:t>
      </w:r>
      <w:r>
        <w:rPr>
          <w:lang w:val="en-US"/>
        </w:rPr>
        <w:t>.</w:t>
      </w:r>
      <w:r w:rsidRPr="00560478">
        <w:rPr>
          <w:lang w:val="en-US"/>
        </w:rPr>
        <w:t xml:space="preserve"> Gupta</w:t>
      </w:r>
      <w:r>
        <w:rPr>
          <w:lang w:val="en-US"/>
        </w:rPr>
        <w:t>,</w:t>
      </w:r>
      <w:r w:rsidRPr="00560478">
        <w:rPr>
          <w:lang w:val="en-US"/>
        </w:rPr>
        <w:t xml:space="preserve"> S</w:t>
      </w:r>
      <w:r>
        <w:rPr>
          <w:lang w:val="en-US"/>
        </w:rPr>
        <w:t>.</w:t>
      </w:r>
      <w:r w:rsidRPr="00560478">
        <w:rPr>
          <w:lang w:val="en-US"/>
        </w:rPr>
        <w:t xml:space="preserve"> Rath</w:t>
      </w:r>
      <w:r>
        <w:rPr>
          <w:lang w:val="en-US"/>
        </w:rPr>
        <w:t xml:space="preserve">. </w:t>
      </w:r>
      <w:r w:rsidRPr="00BA46A4">
        <w:rPr>
          <w:lang w:val="en-US"/>
        </w:rPr>
        <w:t xml:space="preserve">– </w:t>
      </w:r>
      <w:r>
        <w:t>Электрон</w:t>
      </w:r>
      <w:r w:rsidRPr="00BA46A4">
        <w:rPr>
          <w:lang w:val="en-US"/>
        </w:rPr>
        <w:t xml:space="preserve">. </w:t>
      </w:r>
      <w:r>
        <w:t>дан</w:t>
      </w:r>
      <w:r w:rsidRPr="00BA46A4">
        <w:rPr>
          <w:lang w:val="en-US"/>
        </w:rPr>
        <w:t>. – 202</w:t>
      </w:r>
      <w:r>
        <w:rPr>
          <w:lang w:val="en-US"/>
        </w:rPr>
        <w:t>2</w:t>
      </w:r>
      <w:r w:rsidRPr="00BA46A4">
        <w:rPr>
          <w:lang w:val="en-US"/>
        </w:rPr>
        <w:t xml:space="preserve">. </w:t>
      </w:r>
      <w:r>
        <w:rPr>
          <w:lang w:val="en-US"/>
        </w:rPr>
        <w:t xml:space="preserve">– </w:t>
      </w:r>
      <w:r>
        <w:t>Режим</w:t>
      </w:r>
      <w:r w:rsidRPr="00D119CB">
        <w:rPr>
          <w:lang w:val="en-US"/>
        </w:rPr>
        <w:t xml:space="preserve"> </w:t>
      </w:r>
      <w:r>
        <w:t>доступа</w:t>
      </w:r>
      <w:r w:rsidRPr="00D119CB">
        <w:rPr>
          <w:lang w:val="en-US"/>
        </w:rPr>
        <w:t xml:space="preserve">: </w:t>
      </w:r>
      <w:hyperlink r:id="rId46" w:history="1">
        <w:r w:rsidRPr="00560478">
          <w:rPr>
            <w:rStyle w:val="ad"/>
            <w:lang w:val="en-US"/>
          </w:rPr>
          <w:t>https</w:t>
        </w:r>
        <w:r w:rsidRPr="00D119CB">
          <w:rPr>
            <w:rStyle w:val="ad"/>
            <w:lang w:val="en-US"/>
          </w:rPr>
          <w:t>://</w:t>
        </w:r>
        <w:r w:rsidRPr="00560478">
          <w:rPr>
            <w:rStyle w:val="ad"/>
            <w:lang w:val="en-US"/>
          </w:rPr>
          <w:t>learnopencv</w:t>
        </w:r>
        <w:r w:rsidRPr="00D119CB">
          <w:rPr>
            <w:rStyle w:val="ad"/>
            <w:lang w:val="en-US"/>
          </w:rPr>
          <w:t>.</w:t>
        </w:r>
        <w:r w:rsidRPr="00560478">
          <w:rPr>
            <w:rStyle w:val="ad"/>
            <w:lang w:val="en-US"/>
          </w:rPr>
          <w:t>com</w:t>
        </w:r>
        <w:r w:rsidRPr="00D119CB">
          <w:rPr>
            <w:rStyle w:val="ad"/>
            <w:lang w:val="en-US"/>
          </w:rPr>
          <w:t>/</w:t>
        </w:r>
        <w:r w:rsidRPr="00560478">
          <w:rPr>
            <w:rStyle w:val="ad"/>
            <w:lang w:val="en-US"/>
          </w:rPr>
          <w:t>performance</w:t>
        </w:r>
        <w:r w:rsidRPr="00D119CB">
          <w:rPr>
            <w:rStyle w:val="ad"/>
            <w:lang w:val="en-US"/>
          </w:rPr>
          <w:t>-</w:t>
        </w:r>
        <w:r w:rsidRPr="00560478">
          <w:rPr>
            <w:rStyle w:val="ad"/>
            <w:lang w:val="en-US"/>
          </w:rPr>
          <w:t>comparison</w:t>
        </w:r>
        <w:r w:rsidRPr="00D119CB">
          <w:rPr>
            <w:rStyle w:val="ad"/>
            <w:lang w:val="en-US"/>
          </w:rPr>
          <w:t>-</w:t>
        </w:r>
        <w:r w:rsidRPr="00560478">
          <w:rPr>
            <w:rStyle w:val="ad"/>
            <w:lang w:val="en-US"/>
          </w:rPr>
          <w:t>of</w:t>
        </w:r>
        <w:r w:rsidRPr="00D119CB">
          <w:rPr>
            <w:rStyle w:val="ad"/>
            <w:lang w:val="en-US"/>
          </w:rPr>
          <w:t>-</w:t>
        </w:r>
        <w:r w:rsidRPr="00560478">
          <w:rPr>
            <w:rStyle w:val="ad"/>
            <w:lang w:val="en-US"/>
          </w:rPr>
          <w:t>yolo</w:t>
        </w:r>
        <w:r w:rsidRPr="00D119CB">
          <w:rPr>
            <w:rStyle w:val="ad"/>
            <w:lang w:val="en-US"/>
          </w:rPr>
          <w:t>-</w:t>
        </w:r>
        <w:r w:rsidRPr="00560478">
          <w:rPr>
            <w:rStyle w:val="ad"/>
            <w:lang w:val="en-US"/>
          </w:rPr>
          <w:t>models</w:t>
        </w:r>
      </w:hyperlink>
      <w:r w:rsidRPr="00D119CB">
        <w:rPr>
          <w:rStyle w:val="ad"/>
          <w:color w:val="auto"/>
          <w:u w:val="none"/>
          <w:lang w:val="en-US"/>
        </w:rPr>
        <w:t xml:space="preserve">, </w:t>
      </w:r>
      <w:r w:rsidRPr="00560478">
        <w:rPr>
          <w:rStyle w:val="ad"/>
          <w:color w:val="auto"/>
          <w:u w:val="none"/>
        </w:rPr>
        <w:t>свободный</w:t>
      </w:r>
      <w:r>
        <w:rPr>
          <w:rStyle w:val="ad"/>
          <w:color w:val="auto"/>
          <w:u w:val="none"/>
          <w:lang w:val="en-US"/>
        </w:rPr>
        <w:t>.</w:t>
      </w:r>
      <w:r w:rsidRPr="00D119CB">
        <w:rPr>
          <w:rStyle w:val="ad"/>
          <w:color w:val="auto"/>
          <w:u w:val="none"/>
          <w:lang w:val="en-US"/>
        </w:rPr>
        <w:t xml:space="preserve"> – </w:t>
      </w:r>
      <w:r>
        <w:rPr>
          <w:rStyle w:val="ad"/>
          <w:color w:val="auto"/>
          <w:u w:val="none"/>
        </w:rPr>
        <w:t>Загл</w:t>
      </w:r>
      <w:r w:rsidRPr="00D119CB">
        <w:rPr>
          <w:rStyle w:val="ad"/>
          <w:color w:val="auto"/>
          <w:u w:val="none"/>
          <w:lang w:val="en-US"/>
        </w:rPr>
        <w:t xml:space="preserve">. </w:t>
      </w:r>
      <w:r>
        <w:rPr>
          <w:rStyle w:val="ad"/>
          <w:color w:val="auto"/>
          <w:u w:val="none"/>
        </w:rPr>
        <w:t>с</w:t>
      </w:r>
      <w:r w:rsidRPr="00D119CB">
        <w:rPr>
          <w:rStyle w:val="ad"/>
          <w:color w:val="auto"/>
          <w:u w:val="none"/>
          <w:lang w:val="en-US"/>
        </w:rPr>
        <w:t xml:space="preserve"> </w:t>
      </w:r>
      <w:r>
        <w:rPr>
          <w:rStyle w:val="ad"/>
          <w:color w:val="auto"/>
          <w:u w:val="none"/>
        </w:rPr>
        <w:t>экрана</w:t>
      </w:r>
      <w:r w:rsidRPr="00D119CB">
        <w:rPr>
          <w:rStyle w:val="ad"/>
          <w:color w:val="auto"/>
          <w:u w:val="none"/>
          <w:lang w:val="en-US"/>
        </w:rPr>
        <w:t>.</w:t>
      </w:r>
    </w:p>
    <w:p w14:paraId="67A300BB" w14:textId="77777777" w:rsidR="00B06F13" w:rsidRPr="001E29CD" w:rsidRDefault="00B06F13" w:rsidP="00B06F13">
      <w:pPr>
        <w:pStyle w:val="ab"/>
        <w:widowControl/>
        <w:numPr>
          <w:ilvl w:val="0"/>
          <w:numId w:val="5"/>
        </w:numPr>
        <w:ind w:left="0" w:firstLine="0"/>
        <w:rPr>
          <w:lang w:val="en-US"/>
        </w:rPr>
      </w:pPr>
      <w:r w:rsidRPr="00A7679C">
        <w:rPr>
          <w:lang w:val="en-US"/>
        </w:rPr>
        <w:t>Horvat</w:t>
      </w:r>
      <w:r>
        <w:rPr>
          <w:lang w:val="en-US"/>
        </w:rPr>
        <w:t>, M</w:t>
      </w:r>
      <w:r w:rsidRPr="00A7679C">
        <w:rPr>
          <w:lang w:val="en-US"/>
        </w:rPr>
        <w:t xml:space="preserve">. A comparative study of YOLOv5 models performance for image localization and classification </w:t>
      </w:r>
      <w:r w:rsidRPr="001E29CD">
        <w:rPr>
          <w:szCs w:val="28"/>
          <w:lang w:val="en-US"/>
        </w:rPr>
        <w:t>[</w:t>
      </w:r>
      <w:r>
        <w:rPr>
          <w:szCs w:val="28"/>
        </w:rPr>
        <w:t>Текст</w:t>
      </w:r>
      <w:r w:rsidRPr="001E29CD">
        <w:rPr>
          <w:szCs w:val="28"/>
          <w:lang w:val="en-US"/>
        </w:rPr>
        <w:t>]</w:t>
      </w:r>
      <w:r w:rsidRPr="00A7679C">
        <w:rPr>
          <w:szCs w:val="28"/>
          <w:lang w:val="en-US"/>
        </w:rPr>
        <w:t xml:space="preserve"> /</w:t>
      </w:r>
      <w:r w:rsidRPr="00A7679C">
        <w:rPr>
          <w:lang w:val="en-US"/>
        </w:rPr>
        <w:t xml:space="preserve"> </w:t>
      </w:r>
      <w:r w:rsidRPr="00A7679C">
        <w:rPr>
          <w:szCs w:val="28"/>
          <w:lang w:val="en-US"/>
        </w:rPr>
        <w:t>M</w:t>
      </w:r>
      <w:r>
        <w:rPr>
          <w:szCs w:val="28"/>
          <w:lang w:val="en-US"/>
        </w:rPr>
        <w:t>.</w:t>
      </w:r>
      <w:r w:rsidRPr="00A7679C">
        <w:rPr>
          <w:szCs w:val="28"/>
          <w:lang w:val="en-US"/>
        </w:rPr>
        <w:t xml:space="preserve"> Horvat</w:t>
      </w:r>
      <w:r>
        <w:rPr>
          <w:szCs w:val="28"/>
          <w:lang w:val="en-US"/>
        </w:rPr>
        <w:t xml:space="preserve">, </w:t>
      </w:r>
      <w:r w:rsidRPr="00A7679C">
        <w:rPr>
          <w:szCs w:val="28"/>
          <w:lang w:val="en-US"/>
        </w:rPr>
        <w:t>G</w:t>
      </w:r>
      <w:r>
        <w:rPr>
          <w:szCs w:val="28"/>
          <w:lang w:val="en-US"/>
        </w:rPr>
        <w:t>.</w:t>
      </w:r>
      <w:r w:rsidRPr="00A7679C">
        <w:rPr>
          <w:szCs w:val="28"/>
          <w:lang w:val="en-US"/>
        </w:rPr>
        <w:t xml:space="preserve"> Gledec</w:t>
      </w:r>
      <w:r>
        <w:rPr>
          <w:szCs w:val="28"/>
          <w:lang w:val="en-US"/>
        </w:rPr>
        <w:t>,</w:t>
      </w:r>
      <w:r w:rsidRPr="001E29CD">
        <w:rPr>
          <w:szCs w:val="28"/>
          <w:lang w:val="en-US"/>
        </w:rPr>
        <w:t xml:space="preserve"> </w:t>
      </w:r>
      <w:r w:rsidRPr="00A7679C">
        <w:rPr>
          <w:szCs w:val="28"/>
          <w:lang w:val="en-US"/>
        </w:rPr>
        <w:t>L</w:t>
      </w:r>
      <w:r>
        <w:rPr>
          <w:szCs w:val="28"/>
          <w:lang w:val="en-US"/>
        </w:rPr>
        <w:t>.</w:t>
      </w:r>
      <w:r w:rsidRPr="00A7679C">
        <w:rPr>
          <w:szCs w:val="28"/>
          <w:lang w:val="en-US"/>
        </w:rPr>
        <w:t xml:space="preserve"> Jelečević</w:t>
      </w:r>
      <w:r>
        <w:rPr>
          <w:szCs w:val="28"/>
          <w:lang w:val="en-US"/>
        </w:rPr>
        <w:t xml:space="preserve"> </w:t>
      </w:r>
      <w:r w:rsidRPr="001E29CD">
        <w:rPr>
          <w:lang w:val="en-US"/>
        </w:rPr>
        <w:t xml:space="preserve">// 33rd Central European Conference on Information and Intelligent Systems. </w:t>
      </w:r>
      <w:r>
        <w:rPr>
          <w:lang w:val="en-US"/>
        </w:rPr>
        <w:t xml:space="preserve">— </w:t>
      </w:r>
      <w:r w:rsidRPr="00A7679C">
        <w:rPr>
          <w:lang w:val="en-US"/>
        </w:rPr>
        <w:t>2022. —</w:t>
      </w:r>
      <w:r>
        <w:rPr>
          <w:lang w:val="en-US"/>
        </w:rPr>
        <w:t xml:space="preserve"> P. 349 – 356</w:t>
      </w:r>
      <w:r w:rsidRPr="00A7679C">
        <w:rPr>
          <w:lang w:val="en-US"/>
        </w:rPr>
        <w:t>.</w:t>
      </w:r>
    </w:p>
    <w:p w14:paraId="735FFCFE" w14:textId="77777777" w:rsidR="00B06F13" w:rsidRDefault="00B06F13" w:rsidP="00B06F13">
      <w:pPr>
        <w:pStyle w:val="ab"/>
        <w:widowControl/>
        <w:numPr>
          <w:ilvl w:val="0"/>
          <w:numId w:val="5"/>
        </w:numPr>
        <w:ind w:left="0" w:firstLine="0"/>
        <w:rPr>
          <w:lang w:val="en-US"/>
        </w:rPr>
      </w:pPr>
      <w:r w:rsidRPr="00A7679C">
        <w:rPr>
          <w:lang w:val="en-US"/>
        </w:rPr>
        <w:t>CSPNet: A New Backbone that can Enhance Learning Capability of CNN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>]</w:t>
      </w:r>
      <w:r w:rsidRPr="00A7679C">
        <w:rPr>
          <w:lang w:val="en-US"/>
        </w:rPr>
        <w:t xml:space="preserve"> </w:t>
      </w:r>
      <w:r>
        <w:rPr>
          <w:lang w:val="en-US"/>
        </w:rPr>
        <w:t xml:space="preserve">/ </w:t>
      </w:r>
      <w:r w:rsidRPr="00A7679C">
        <w:rPr>
          <w:lang w:val="en-US"/>
        </w:rPr>
        <w:t xml:space="preserve">C. -Y. Wang </w:t>
      </w:r>
      <w:r>
        <w:rPr>
          <w:lang w:val="en-US"/>
        </w:rPr>
        <w:t>[</w:t>
      </w:r>
      <w:r>
        <w:t>и</w:t>
      </w:r>
      <w:r w:rsidRPr="00816F5E">
        <w:rPr>
          <w:lang w:val="en-US"/>
        </w:rPr>
        <w:t xml:space="preserve"> </w:t>
      </w:r>
      <w:r>
        <w:t>др</w:t>
      </w:r>
      <w:r w:rsidRPr="00816F5E">
        <w:rPr>
          <w:lang w:val="en-US"/>
        </w:rPr>
        <w:t>.</w:t>
      </w:r>
      <w:r>
        <w:rPr>
          <w:lang w:val="en-US"/>
        </w:rPr>
        <w:t>]</w:t>
      </w:r>
      <w:r w:rsidRPr="00816F5E">
        <w:rPr>
          <w:lang w:val="en-US"/>
        </w:rPr>
        <w:t xml:space="preserve"> </w:t>
      </w:r>
      <w:r>
        <w:rPr>
          <w:lang w:val="en-US"/>
        </w:rPr>
        <w:t xml:space="preserve">// </w:t>
      </w:r>
      <w:r w:rsidRPr="00A7679C">
        <w:rPr>
          <w:lang w:val="en-US"/>
        </w:rPr>
        <w:t>2020 IEEE/CVF Conference on Computer Vision and Pattern Recognition Workshops</w:t>
      </w:r>
      <w:r>
        <w:rPr>
          <w:lang w:val="en-US"/>
        </w:rPr>
        <w:t xml:space="preserve">. — 2022. </w:t>
      </w:r>
      <w:r w:rsidRPr="00A7679C">
        <w:rPr>
          <w:lang w:val="en-US"/>
        </w:rPr>
        <w:t>—</w:t>
      </w:r>
      <w:r>
        <w:rPr>
          <w:lang w:val="en-US"/>
        </w:rPr>
        <w:t xml:space="preserve"> </w:t>
      </w:r>
      <w:r w:rsidRPr="00A7679C">
        <w:rPr>
          <w:lang w:val="en-US"/>
        </w:rPr>
        <w:t>1571</w:t>
      </w:r>
      <w:r>
        <w:rPr>
          <w:lang w:val="en-US"/>
        </w:rPr>
        <w:t xml:space="preserve">. – </w:t>
      </w:r>
      <w:r w:rsidRPr="00A7679C">
        <w:rPr>
          <w:lang w:val="en-US"/>
        </w:rPr>
        <w:t>1580</w:t>
      </w:r>
      <w:r>
        <w:rPr>
          <w:lang w:val="en-US"/>
        </w:rPr>
        <w:t xml:space="preserve"> p.</w:t>
      </w:r>
    </w:p>
    <w:p w14:paraId="44798E2A" w14:textId="77777777" w:rsidR="00B06F13" w:rsidRDefault="00B06F13" w:rsidP="00B06F13">
      <w:pPr>
        <w:pStyle w:val="ab"/>
        <w:widowControl/>
        <w:numPr>
          <w:ilvl w:val="0"/>
          <w:numId w:val="5"/>
        </w:numPr>
        <w:ind w:left="0" w:firstLine="0"/>
        <w:rPr>
          <w:lang w:val="en-US"/>
        </w:rPr>
      </w:pPr>
      <w:r w:rsidRPr="00D83AA8">
        <w:rPr>
          <w:lang w:val="en-US"/>
        </w:rPr>
        <w:t>PyTorch: An Imperative Style, High-Performance Deep Learning Library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>]</w:t>
      </w:r>
      <w:r w:rsidRPr="00051A2C">
        <w:rPr>
          <w:lang w:val="en-US"/>
        </w:rPr>
        <w:t xml:space="preserve"> / </w:t>
      </w:r>
      <w:r w:rsidRPr="00D83AA8">
        <w:rPr>
          <w:lang w:val="en-US"/>
        </w:rPr>
        <w:t>A</w:t>
      </w:r>
      <w:r>
        <w:rPr>
          <w:lang w:val="en-US"/>
        </w:rPr>
        <w:t>.</w:t>
      </w:r>
      <w:r w:rsidRPr="00D83AA8">
        <w:rPr>
          <w:lang w:val="en-US"/>
        </w:rPr>
        <w:t xml:space="preserve"> Paszke</w:t>
      </w:r>
      <w:r w:rsidRPr="00051A2C">
        <w:rPr>
          <w:lang w:val="en-US"/>
        </w:rPr>
        <w:t xml:space="preserve"> </w:t>
      </w:r>
      <w:r>
        <w:rPr>
          <w:lang w:val="en-US"/>
        </w:rPr>
        <w:t>[</w:t>
      </w:r>
      <w:r>
        <w:t>и</w:t>
      </w:r>
      <w:r w:rsidRPr="00051A2C">
        <w:rPr>
          <w:lang w:val="en-US"/>
        </w:rPr>
        <w:t xml:space="preserve"> </w:t>
      </w:r>
      <w:r>
        <w:t>др</w:t>
      </w:r>
      <w:r w:rsidRPr="00051A2C">
        <w:rPr>
          <w:lang w:val="en-US"/>
        </w:rPr>
        <w:t>.</w:t>
      </w:r>
      <w:r>
        <w:rPr>
          <w:lang w:val="en-US"/>
        </w:rPr>
        <w:t>]</w:t>
      </w:r>
      <w:r w:rsidRPr="00051A2C">
        <w:rPr>
          <w:lang w:val="en-US"/>
        </w:rPr>
        <w:t xml:space="preserve"> // NIPS'19: Proceedings of the 33rd International Conference on Neural Information Processing Systems. </w:t>
      </w:r>
      <w:r>
        <w:rPr>
          <w:lang w:val="en-US"/>
        </w:rPr>
        <w:t xml:space="preserve">— </w:t>
      </w:r>
      <w:r w:rsidRPr="00051A2C">
        <w:rPr>
          <w:lang w:val="en-US"/>
        </w:rPr>
        <w:t xml:space="preserve">2019. </w:t>
      </w:r>
      <w:r w:rsidRPr="00A7679C">
        <w:rPr>
          <w:lang w:val="en-US"/>
        </w:rPr>
        <w:t>—</w:t>
      </w:r>
      <w:r w:rsidRPr="00051A2C">
        <w:rPr>
          <w:lang w:val="en-US"/>
        </w:rPr>
        <w:t xml:space="preserve"> </w:t>
      </w:r>
      <w:r>
        <w:rPr>
          <w:lang w:val="en-US"/>
        </w:rPr>
        <w:t xml:space="preserve">P. </w:t>
      </w:r>
      <w:r w:rsidRPr="00A86964">
        <w:rPr>
          <w:lang w:val="en-US"/>
        </w:rPr>
        <w:t>8026</w:t>
      </w:r>
      <w:r>
        <w:rPr>
          <w:lang w:val="en-US"/>
        </w:rPr>
        <w:t>–</w:t>
      </w:r>
      <w:r w:rsidRPr="00A86964">
        <w:rPr>
          <w:lang w:val="en-US"/>
        </w:rPr>
        <w:t>8037.</w:t>
      </w:r>
    </w:p>
    <w:p w14:paraId="064FBEB2" w14:textId="77777777" w:rsidR="00B06F13" w:rsidRDefault="00B06F13" w:rsidP="00B06F13">
      <w:pPr>
        <w:pStyle w:val="ab"/>
        <w:widowControl/>
        <w:numPr>
          <w:ilvl w:val="0"/>
          <w:numId w:val="5"/>
        </w:numPr>
        <w:ind w:left="0" w:firstLine="0"/>
        <w:rPr>
          <w:lang w:val="en-US"/>
        </w:rPr>
      </w:pPr>
      <w:r w:rsidRPr="00A7679C">
        <w:rPr>
          <w:lang w:val="en-US"/>
        </w:rPr>
        <w:t>Padilla</w:t>
      </w:r>
      <w:r>
        <w:rPr>
          <w:lang w:val="en-US"/>
        </w:rPr>
        <w:t xml:space="preserve">, </w:t>
      </w:r>
      <w:r w:rsidRPr="00A7679C">
        <w:rPr>
          <w:lang w:val="en-US"/>
        </w:rPr>
        <w:t>R.</w:t>
      </w:r>
      <w:r>
        <w:rPr>
          <w:lang w:val="en-US"/>
        </w:rPr>
        <w:t xml:space="preserve"> </w:t>
      </w:r>
      <w:r w:rsidRPr="00A7679C">
        <w:rPr>
          <w:lang w:val="en-US"/>
        </w:rPr>
        <w:t>A Survey on Performance Metrics for Object-Detection Algorithms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>]</w:t>
      </w:r>
      <w:r w:rsidRPr="003F489C">
        <w:rPr>
          <w:lang w:val="en-US"/>
        </w:rPr>
        <w:t xml:space="preserve"> / R. Padilla, S. L. Netto</w:t>
      </w:r>
      <w:r>
        <w:rPr>
          <w:lang w:val="en-US"/>
        </w:rPr>
        <w:t xml:space="preserve">, </w:t>
      </w:r>
      <w:r w:rsidRPr="003F489C">
        <w:rPr>
          <w:lang w:val="en-US"/>
        </w:rPr>
        <w:t>E. A. B. da Silva</w:t>
      </w:r>
      <w:r>
        <w:rPr>
          <w:lang w:val="en-US"/>
        </w:rPr>
        <w:t xml:space="preserve"> // </w:t>
      </w:r>
      <w:r w:rsidRPr="003F489C">
        <w:rPr>
          <w:lang w:val="en-US"/>
        </w:rPr>
        <w:t>2020 International Conference on Systems, Signals and Image Processing</w:t>
      </w:r>
      <w:r>
        <w:rPr>
          <w:lang w:val="en-US"/>
        </w:rPr>
        <w:t>. – 2020. – P. 237–242.</w:t>
      </w:r>
    </w:p>
    <w:p w14:paraId="3C53798C" w14:textId="77777777" w:rsidR="00B06F13" w:rsidRPr="0009595E" w:rsidRDefault="00B06F13" w:rsidP="00B06F13">
      <w:pPr>
        <w:pStyle w:val="ab"/>
        <w:widowControl/>
        <w:numPr>
          <w:ilvl w:val="0"/>
          <w:numId w:val="5"/>
        </w:numPr>
        <w:ind w:left="0" w:firstLine="0"/>
      </w:pPr>
      <w:r w:rsidRPr="0009595E">
        <w:rPr>
          <w:lang w:val="en-US"/>
        </w:rPr>
        <w:t>Object</w:t>
      </w:r>
      <w:r w:rsidRPr="00B218B5">
        <w:t xml:space="preserve"> </w:t>
      </w:r>
      <w:r w:rsidRPr="0009595E">
        <w:rPr>
          <w:lang w:val="en-US"/>
        </w:rPr>
        <w:t>Detection</w:t>
      </w:r>
      <w:r w:rsidRPr="00B218B5">
        <w:t xml:space="preserve"> </w:t>
      </w:r>
      <w:r w:rsidRPr="0009595E">
        <w:rPr>
          <w:lang w:val="en-US"/>
        </w:rPr>
        <w:t>Metrics</w:t>
      </w:r>
      <w:r w:rsidRPr="00B218B5">
        <w:t xml:space="preserve"> [</w:t>
      </w:r>
      <w:r w:rsidRPr="0009595E">
        <w:t>Электронный</w:t>
      </w:r>
      <w:r w:rsidRPr="00B218B5">
        <w:t xml:space="preserve"> </w:t>
      </w:r>
      <w:r w:rsidRPr="0009595E">
        <w:t>ресурс</w:t>
      </w:r>
      <w:r w:rsidRPr="00B218B5">
        <w:t xml:space="preserve">] / </w:t>
      </w:r>
      <w:r w:rsidRPr="0009595E">
        <w:rPr>
          <w:lang w:val="en-US"/>
        </w:rPr>
        <w:t>Rafaelpadilla</w:t>
      </w:r>
      <w:r w:rsidRPr="00B218B5">
        <w:t xml:space="preserve">. – </w:t>
      </w:r>
      <w:r>
        <w:t>Электрон</w:t>
      </w:r>
      <w:r w:rsidRPr="00B218B5">
        <w:t xml:space="preserve">. </w:t>
      </w:r>
      <w:r>
        <w:t>дан</w:t>
      </w:r>
      <w:r w:rsidRPr="00B218B5">
        <w:t xml:space="preserve">. – 2022. </w:t>
      </w:r>
      <w:r>
        <w:t>– Режим доступа</w:t>
      </w:r>
      <w:r w:rsidRPr="0009595E">
        <w:t xml:space="preserve">:  </w:t>
      </w:r>
      <w:hyperlink r:id="rId47" w:history="1">
        <w:r w:rsidRPr="0009595E">
          <w:rPr>
            <w:rStyle w:val="ad"/>
            <w:lang w:val="en-US"/>
          </w:rPr>
          <w:t>https</w:t>
        </w:r>
        <w:r w:rsidRPr="0009595E">
          <w:rPr>
            <w:rStyle w:val="ad"/>
          </w:rPr>
          <w:t>://</w:t>
        </w:r>
        <w:r w:rsidRPr="0009595E">
          <w:rPr>
            <w:rStyle w:val="ad"/>
            <w:lang w:val="en-US"/>
          </w:rPr>
          <w:t>github</w:t>
        </w:r>
        <w:r w:rsidRPr="0009595E">
          <w:rPr>
            <w:rStyle w:val="ad"/>
          </w:rPr>
          <w:t>.</w:t>
        </w:r>
        <w:r w:rsidRPr="0009595E">
          <w:rPr>
            <w:rStyle w:val="ad"/>
            <w:lang w:val="en-US"/>
          </w:rPr>
          <w:t>com</w:t>
        </w:r>
        <w:r w:rsidRPr="0009595E">
          <w:rPr>
            <w:rStyle w:val="ad"/>
          </w:rPr>
          <w:t>/</w:t>
        </w:r>
        <w:r w:rsidRPr="0009595E">
          <w:rPr>
            <w:rStyle w:val="ad"/>
            <w:lang w:val="en-US"/>
          </w:rPr>
          <w:t>rafaelpadilla</w:t>
        </w:r>
        <w:r w:rsidRPr="0009595E">
          <w:rPr>
            <w:rStyle w:val="ad"/>
          </w:rPr>
          <w:t>/</w:t>
        </w:r>
        <w:r w:rsidRPr="0009595E">
          <w:rPr>
            <w:rStyle w:val="ad"/>
            <w:lang w:val="en-US"/>
          </w:rPr>
          <w:t>Object</w:t>
        </w:r>
        <w:r w:rsidRPr="0009595E">
          <w:rPr>
            <w:rStyle w:val="ad"/>
          </w:rPr>
          <w:t>-</w:t>
        </w:r>
        <w:r w:rsidRPr="0009595E">
          <w:rPr>
            <w:rStyle w:val="ad"/>
            <w:lang w:val="en-US"/>
          </w:rPr>
          <w:t>Detection</w:t>
        </w:r>
        <w:r w:rsidRPr="0009595E">
          <w:rPr>
            <w:rStyle w:val="ad"/>
          </w:rPr>
          <w:t>-</w:t>
        </w:r>
        <w:r w:rsidRPr="0009595E">
          <w:rPr>
            <w:rStyle w:val="ad"/>
            <w:lang w:val="en-US"/>
          </w:rPr>
          <w:t>Metrics</w:t>
        </w:r>
      </w:hyperlink>
      <w:r w:rsidRPr="0009595E">
        <w:rPr>
          <w:rStyle w:val="ad"/>
          <w:color w:val="auto"/>
          <w:u w:val="none"/>
        </w:rPr>
        <w:t>, свободный</w:t>
      </w:r>
      <w:r>
        <w:rPr>
          <w:rStyle w:val="ad"/>
          <w:color w:val="auto"/>
          <w:u w:val="none"/>
        </w:rPr>
        <w:t>.</w:t>
      </w:r>
      <w:r w:rsidRPr="0009595E">
        <w:rPr>
          <w:rStyle w:val="ad"/>
          <w:color w:val="auto"/>
          <w:u w:val="none"/>
        </w:rPr>
        <w:t xml:space="preserve"> – </w:t>
      </w:r>
      <w:r>
        <w:rPr>
          <w:rStyle w:val="ad"/>
          <w:color w:val="auto"/>
          <w:u w:val="none"/>
        </w:rPr>
        <w:t>Загл</w:t>
      </w:r>
      <w:r w:rsidRPr="0009595E">
        <w:rPr>
          <w:rStyle w:val="ad"/>
          <w:color w:val="auto"/>
          <w:u w:val="none"/>
        </w:rPr>
        <w:t>.</w:t>
      </w:r>
      <w:r>
        <w:rPr>
          <w:rStyle w:val="ad"/>
          <w:color w:val="auto"/>
          <w:u w:val="none"/>
        </w:rPr>
        <w:t xml:space="preserve"> с экрана.</w:t>
      </w:r>
    </w:p>
    <w:p w14:paraId="696AC341" w14:textId="77777777" w:rsidR="00B06F13" w:rsidRDefault="00B06F13" w:rsidP="00B06F13">
      <w:pPr>
        <w:pStyle w:val="ab"/>
        <w:widowControl/>
        <w:numPr>
          <w:ilvl w:val="0"/>
          <w:numId w:val="5"/>
        </w:numPr>
        <w:ind w:left="0" w:firstLine="0"/>
        <w:rPr>
          <w:lang w:val="en-US"/>
        </w:rPr>
      </w:pPr>
      <w:r w:rsidRPr="003F489C">
        <w:rPr>
          <w:lang w:val="en-US"/>
        </w:rPr>
        <w:lastRenderedPageBreak/>
        <w:t>Nath</w:t>
      </w:r>
      <w:r>
        <w:rPr>
          <w:lang w:val="en-US"/>
        </w:rPr>
        <w:t xml:space="preserve">, </w:t>
      </w:r>
      <w:r w:rsidRPr="003F489C">
        <w:rPr>
          <w:lang w:val="en-US"/>
        </w:rPr>
        <w:t>N</w:t>
      </w:r>
      <w:r>
        <w:rPr>
          <w:lang w:val="en-US"/>
        </w:rPr>
        <w:t>.</w:t>
      </w:r>
      <w:r w:rsidRPr="003F489C">
        <w:rPr>
          <w:lang w:val="en-US"/>
        </w:rPr>
        <w:t xml:space="preserve"> D. Deep learning for site safety: Real-time detection of personal protective equipment </w:t>
      </w:r>
      <w:r>
        <w:rPr>
          <w:lang w:val="en-US"/>
        </w:rPr>
        <w:t>[</w:t>
      </w:r>
      <w:r>
        <w:t>Текст</w:t>
      </w:r>
      <w:r>
        <w:rPr>
          <w:lang w:val="en-US"/>
        </w:rPr>
        <w:t>]</w:t>
      </w:r>
      <w:r w:rsidRPr="003F489C">
        <w:rPr>
          <w:lang w:val="en-US"/>
        </w:rPr>
        <w:t xml:space="preserve"> / N</w:t>
      </w:r>
      <w:r>
        <w:rPr>
          <w:lang w:val="en-US"/>
        </w:rPr>
        <w:t>.</w:t>
      </w:r>
      <w:r w:rsidRPr="003F489C">
        <w:rPr>
          <w:lang w:val="en-US"/>
        </w:rPr>
        <w:t xml:space="preserve"> D. Nath, A</w:t>
      </w:r>
      <w:r>
        <w:rPr>
          <w:lang w:val="en-US"/>
        </w:rPr>
        <w:t>.</w:t>
      </w:r>
      <w:r w:rsidRPr="003F489C">
        <w:rPr>
          <w:lang w:val="en-US"/>
        </w:rPr>
        <w:t xml:space="preserve"> H. Behzadan, S</w:t>
      </w:r>
      <w:r>
        <w:rPr>
          <w:lang w:val="en-US"/>
        </w:rPr>
        <w:t>.</w:t>
      </w:r>
      <w:r w:rsidRPr="003F489C">
        <w:rPr>
          <w:lang w:val="en-US"/>
        </w:rPr>
        <w:t xml:space="preserve"> G. Paal // Automation in Construction</w:t>
      </w:r>
      <w:r>
        <w:rPr>
          <w:lang w:val="en-US"/>
        </w:rPr>
        <w:t>. –</w:t>
      </w:r>
      <w:r w:rsidRPr="003F489C">
        <w:rPr>
          <w:lang w:val="en-US"/>
        </w:rPr>
        <w:t xml:space="preserve"> 2020. </w:t>
      </w:r>
      <w:r w:rsidRPr="00846927">
        <w:rPr>
          <w:szCs w:val="28"/>
          <w:lang w:val="en-US"/>
        </w:rPr>
        <w:t>—</w:t>
      </w:r>
      <w:r w:rsidRPr="003F489C">
        <w:rPr>
          <w:szCs w:val="28"/>
          <w:lang w:val="en-US"/>
        </w:rPr>
        <w:t xml:space="preserve"> </w:t>
      </w:r>
      <w:r>
        <w:rPr>
          <w:szCs w:val="28"/>
          <w:lang w:val="en-US"/>
        </w:rPr>
        <w:t>V.112, N 103085</w:t>
      </w:r>
      <w:r w:rsidRPr="00FE4DB3">
        <w:rPr>
          <w:szCs w:val="28"/>
          <w:lang w:val="en-US"/>
        </w:rPr>
        <w:t>.</w:t>
      </w:r>
      <w:r>
        <w:rPr>
          <w:szCs w:val="28"/>
          <w:lang w:val="en-US"/>
        </w:rPr>
        <w:t xml:space="preserve"> — 62 p.</w:t>
      </w:r>
    </w:p>
    <w:p w14:paraId="3FD174D2" w14:textId="77777777" w:rsidR="00B06F13" w:rsidRPr="00FE4DB3" w:rsidRDefault="00B06F13" w:rsidP="00B06F13">
      <w:pPr>
        <w:pStyle w:val="ab"/>
        <w:widowControl/>
        <w:numPr>
          <w:ilvl w:val="0"/>
          <w:numId w:val="5"/>
        </w:numPr>
        <w:ind w:left="0" w:firstLine="0"/>
        <w:rPr>
          <w:rStyle w:val="ad"/>
          <w:color w:val="auto"/>
          <w:u w:val="none"/>
        </w:rPr>
      </w:pPr>
      <w:r>
        <w:rPr>
          <w:lang w:val="en-US"/>
        </w:rPr>
        <w:t>O</w:t>
      </w:r>
      <w:r w:rsidRPr="00EE0BEE">
        <w:t>penCV Wiki</w:t>
      </w:r>
      <w:r w:rsidRPr="00FE4DB3">
        <w:t xml:space="preserve"> [</w:t>
      </w:r>
      <w:r>
        <w:t>Электронный ресурс</w:t>
      </w:r>
      <w:r w:rsidRPr="00FE4DB3">
        <w:t>]</w:t>
      </w:r>
      <w:r w:rsidRPr="008251BF">
        <w:t xml:space="preserve"> / </w:t>
      </w:r>
      <w:r>
        <w:rPr>
          <w:lang w:val="en-US"/>
        </w:rPr>
        <w:t>OpenCV</w:t>
      </w:r>
      <w:r w:rsidRPr="008251BF">
        <w:t>.</w:t>
      </w:r>
      <w:r>
        <w:t xml:space="preserve"> – Электрон дан. </w:t>
      </w:r>
      <w:r w:rsidRPr="00E934FA">
        <w:t>–</w:t>
      </w:r>
      <w:r>
        <w:t xml:space="preserve"> Режим доступа</w:t>
      </w:r>
      <w:r w:rsidRPr="00FE4DB3">
        <w:t>:</w:t>
      </w:r>
      <w:r w:rsidRPr="00EE0BEE">
        <w:t xml:space="preserve"> </w:t>
      </w:r>
      <w:hyperlink r:id="rId48" w:history="1">
        <w:r w:rsidRPr="00EE0BEE">
          <w:rPr>
            <w:rStyle w:val="ad"/>
            <w:lang w:val="en-US"/>
          </w:rPr>
          <w:t>https</w:t>
        </w:r>
        <w:r w:rsidRPr="00EE0BEE">
          <w:rPr>
            <w:rStyle w:val="ad"/>
          </w:rPr>
          <w:t>://</w:t>
        </w:r>
        <w:r w:rsidRPr="00EE0BEE">
          <w:rPr>
            <w:rStyle w:val="ad"/>
            <w:lang w:val="en-US"/>
          </w:rPr>
          <w:t>github</w:t>
        </w:r>
        <w:r w:rsidRPr="00EE0BEE">
          <w:rPr>
            <w:rStyle w:val="ad"/>
          </w:rPr>
          <w:t>.</w:t>
        </w:r>
        <w:r w:rsidRPr="00EE0BEE">
          <w:rPr>
            <w:rStyle w:val="ad"/>
            <w:lang w:val="en-US"/>
          </w:rPr>
          <w:t>com</w:t>
        </w:r>
        <w:r w:rsidRPr="00EE0BEE">
          <w:rPr>
            <w:rStyle w:val="ad"/>
          </w:rPr>
          <w:t>/</w:t>
        </w:r>
        <w:r w:rsidRPr="00EE0BEE">
          <w:rPr>
            <w:rStyle w:val="ad"/>
            <w:lang w:val="en-US"/>
          </w:rPr>
          <w:t>opencv</w:t>
        </w:r>
        <w:r w:rsidRPr="00EE0BEE">
          <w:rPr>
            <w:rStyle w:val="ad"/>
          </w:rPr>
          <w:t>/</w:t>
        </w:r>
        <w:r w:rsidRPr="00EE0BEE">
          <w:rPr>
            <w:rStyle w:val="ad"/>
            <w:lang w:val="en-US"/>
          </w:rPr>
          <w:t>opencv</w:t>
        </w:r>
        <w:r w:rsidRPr="00EE0BEE">
          <w:rPr>
            <w:rStyle w:val="ad"/>
          </w:rPr>
          <w:t>/</w:t>
        </w:r>
        <w:r w:rsidRPr="00EE0BEE">
          <w:rPr>
            <w:rStyle w:val="ad"/>
            <w:lang w:val="en-US"/>
          </w:rPr>
          <w:t>wiki</w:t>
        </w:r>
      </w:hyperlink>
      <w:r>
        <w:rPr>
          <w:rStyle w:val="ad"/>
          <w:color w:val="auto"/>
          <w:u w:val="none"/>
        </w:rPr>
        <w:t xml:space="preserve">, свободный. </w:t>
      </w:r>
      <w:r w:rsidRPr="00E934FA">
        <w:t>–</w:t>
      </w:r>
      <w:r>
        <w:t xml:space="preserve"> Загл. с экрана.</w:t>
      </w:r>
    </w:p>
    <w:p w14:paraId="617B7ED1" w14:textId="77777777" w:rsidR="00B06F13" w:rsidRPr="00F52A5E" w:rsidRDefault="00B06F13" w:rsidP="00B06F13">
      <w:pPr>
        <w:pStyle w:val="ab"/>
        <w:widowControl/>
        <w:numPr>
          <w:ilvl w:val="0"/>
          <w:numId w:val="5"/>
        </w:numPr>
        <w:ind w:left="0" w:firstLine="0"/>
      </w:pPr>
      <w:r>
        <w:rPr>
          <w:lang w:val="en-US"/>
        </w:rPr>
        <w:t>SciPy</w:t>
      </w:r>
      <w:r w:rsidRPr="00F52A5E">
        <w:t xml:space="preserve"> </w:t>
      </w:r>
      <w:r>
        <w:rPr>
          <w:lang w:val="en-US"/>
        </w:rPr>
        <w:t>documentation</w:t>
      </w:r>
      <w:r w:rsidRPr="00F52A5E">
        <w:t xml:space="preserve"> [</w:t>
      </w:r>
      <w:r w:rsidRPr="00E934FA">
        <w:t>Электронный</w:t>
      </w:r>
      <w:r w:rsidRPr="00F52A5E">
        <w:t xml:space="preserve"> </w:t>
      </w:r>
      <w:r w:rsidRPr="00E934FA">
        <w:t>ресурс</w:t>
      </w:r>
      <w:r w:rsidRPr="00F52A5E">
        <w:t xml:space="preserve">] / </w:t>
      </w:r>
      <w:r>
        <w:rPr>
          <w:lang w:val="en-US"/>
        </w:rPr>
        <w:t>The</w:t>
      </w:r>
      <w:r w:rsidRPr="00F52A5E">
        <w:t xml:space="preserve"> </w:t>
      </w:r>
      <w:r>
        <w:rPr>
          <w:lang w:val="en-US"/>
        </w:rPr>
        <w:t>SciPy</w:t>
      </w:r>
      <w:r w:rsidRPr="00F52A5E">
        <w:t xml:space="preserve"> </w:t>
      </w:r>
      <w:r>
        <w:rPr>
          <w:lang w:val="en-US"/>
        </w:rPr>
        <w:t>community</w:t>
      </w:r>
      <w:r w:rsidRPr="00F52A5E">
        <w:t xml:space="preserve">. – </w:t>
      </w:r>
      <w:r>
        <w:t xml:space="preserve">Электрон. дан. </w:t>
      </w:r>
      <w:r w:rsidRPr="00E934FA">
        <w:t>–</w:t>
      </w:r>
      <w:r>
        <w:t xml:space="preserve"> Режим доступа:</w:t>
      </w:r>
      <w:r w:rsidRPr="00F52A5E">
        <w:t xml:space="preserve"> </w:t>
      </w:r>
      <w:hyperlink r:id="rId49" w:history="1">
        <w:r w:rsidRPr="00EC4D0C">
          <w:rPr>
            <w:rStyle w:val="ad"/>
            <w:lang w:val="en-US"/>
          </w:rPr>
          <w:t>https</w:t>
        </w:r>
        <w:r w:rsidRPr="00EC4D0C">
          <w:rPr>
            <w:rStyle w:val="ad"/>
          </w:rPr>
          <w:t>://</w:t>
        </w:r>
        <w:r w:rsidRPr="00EC4D0C">
          <w:rPr>
            <w:rStyle w:val="ad"/>
            <w:lang w:val="en-US"/>
          </w:rPr>
          <w:t>docs</w:t>
        </w:r>
        <w:r w:rsidRPr="00EC4D0C">
          <w:rPr>
            <w:rStyle w:val="ad"/>
          </w:rPr>
          <w:t>.</w:t>
        </w:r>
        <w:r w:rsidRPr="00EC4D0C">
          <w:rPr>
            <w:rStyle w:val="ad"/>
            <w:lang w:val="en-US"/>
          </w:rPr>
          <w:t>scipy</w:t>
        </w:r>
        <w:r w:rsidRPr="00EC4D0C">
          <w:rPr>
            <w:rStyle w:val="ad"/>
          </w:rPr>
          <w:t>.</w:t>
        </w:r>
        <w:r w:rsidRPr="00EC4D0C">
          <w:rPr>
            <w:rStyle w:val="ad"/>
            <w:lang w:val="en-US"/>
          </w:rPr>
          <w:t>org</w:t>
        </w:r>
        <w:r w:rsidRPr="00EC4D0C">
          <w:rPr>
            <w:rStyle w:val="ad"/>
          </w:rPr>
          <w:t>/</w:t>
        </w:r>
        <w:r w:rsidRPr="00EC4D0C">
          <w:rPr>
            <w:rStyle w:val="ad"/>
            <w:lang w:val="en-US"/>
          </w:rPr>
          <w:t>doc</w:t>
        </w:r>
        <w:r w:rsidRPr="00EC4D0C">
          <w:rPr>
            <w:rStyle w:val="ad"/>
          </w:rPr>
          <w:t>/</w:t>
        </w:r>
        <w:r w:rsidRPr="00EC4D0C">
          <w:rPr>
            <w:rStyle w:val="ad"/>
            <w:lang w:val="en-US"/>
          </w:rPr>
          <w:t>scipy</w:t>
        </w:r>
        <w:r w:rsidRPr="00EC4D0C">
          <w:rPr>
            <w:rStyle w:val="ad"/>
          </w:rPr>
          <w:t>/</w:t>
        </w:r>
      </w:hyperlink>
      <w:r w:rsidRPr="00F52A5E">
        <w:t xml:space="preserve">, </w:t>
      </w:r>
      <w:r w:rsidRPr="00E934FA">
        <w:t>свободный</w:t>
      </w:r>
      <w:r w:rsidRPr="00F52A5E">
        <w:t>.</w:t>
      </w:r>
      <w:r>
        <w:t xml:space="preserve"> </w:t>
      </w:r>
      <w:r w:rsidRPr="00E934FA">
        <w:t>–</w:t>
      </w:r>
      <w:r>
        <w:t xml:space="preserve"> Загл. с экрана.</w:t>
      </w:r>
    </w:p>
    <w:p w14:paraId="59BD12A8" w14:textId="77777777" w:rsidR="00B06F13" w:rsidRDefault="00B06F13" w:rsidP="00B06F13">
      <w:pPr>
        <w:pStyle w:val="ab"/>
        <w:widowControl/>
        <w:numPr>
          <w:ilvl w:val="0"/>
          <w:numId w:val="5"/>
        </w:numPr>
        <w:ind w:left="0" w:firstLine="0"/>
        <w:rPr>
          <w:lang w:val="en-US"/>
        </w:rPr>
      </w:pPr>
      <w:r w:rsidRPr="00E72D29">
        <w:rPr>
          <w:lang w:val="en-US"/>
        </w:rPr>
        <w:t>Zhang</w:t>
      </w:r>
      <w:r>
        <w:rPr>
          <w:lang w:val="en-US"/>
        </w:rPr>
        <w:t xml:space="preserve">, </w:t>
      </w:r>
      <w:r w:rsidRPr="00E72D29">
        <w:rPr>
          <w:lang w:val="en-US"/>
        </w:rPr>
        <w:t>Z</w:t>
      </w:r>
      <w:r>
        <w:rPr>
          <w:lang w:val="en-US"/>
        </w:rPr>
        <w:t xml:space="preserve">. </w:t>
      </w:r>
      <w:r w:rsidRPr="00FE4DB3">
        <w:rPr>
          <w:lang w:val="en-US"/>
        </w:rPr>
        <w:t>A flexible new technique for camera calibration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>]</w:t>
      </w:r>
      <w:r w:rsidRPr="00FE4DB3">
        <w:rPr>
          <w:lang w:val="en-US"/>
        </w:rPr>
        <w:t xml:space="preserve"> / </w:t>
      </w:r>
      <w:r w:rsidRPr="00E72D29">
        <w:rPr>
          <w:lang w:val="en-US"/>
        </w:rPr>
        <w:t>Zhengyou Zhang</w:t>
      </w:r>
      <w:r w:rsidRPr="00FE4DB3">
        <w:rPr>
          <w:lang w:val="en-US"/>
        </w:rPr>
        <w:t xml:space="preserve"> // IEEE Transactions on Pattern Analysis and Machine Intelligence</w:t>
      </w:r>
      <w:r>
        <w:rPr>
          <w:lang w:val="en-US"/>
        </w:rPr>
        <w:t>. –</w:t>
      </w:r>
      <w:r w:rsidRPr="00FE4DB3">
        <w:rPr>
          <w:lang w:val="en-US"/>
        </w:rPr>
        <w:t xml:space="preserve"> 2000</w:t>
      </w:r>
      <w:r>
        <w:rPr>
          <w:lang w:val="en-US"/>
        </w:rPr>
        <w:t>.</w:t>
      </w:r>
      <w:r w:rsidRPr="00FE4DB3">
        <w:rPr>
          <w:lang w:val="en-US"/>
        </w:rPr>
        <w:t xml:space="preserve"> </w:t>
      </w:r>
      <w:r w:rsidRPr="00A7679C">
        <w:rPr>
          <w:lang w:val="en-US"/>
        </w:rPr>
        <w:t>—</w:t>
      </w:r>
      <w:r w:rsidRPr="00FE4DB3">
        <w:rPr>
          <w:lang w:val="en-US"/>
        </w:rPr>
        <w:t xml:space="preserve"> </w:t>
      </w:r>
      <w:r>
        <w:rPr>
          <w:lang w:val="en-US"/>
        </w:rPr>
        <w:t>V</w:t>
      </w:r>
      <w:r w:rsidRPr="00FE4DB3">
        <w:rPr>
          <w:lang w:val="en-US"/>
        </w:rPr>
        <w:t>. 22</w:t>
      </w:r>
      <w:r>
        <w:rPr>
          <w:lang w:val="en-US"/>
        </w:rPr>
        <w:t>. —</w:t>
      </w:r>
      <w:r w:rsidRPr="00FE4DB3">
        <w:rPr>
          <w:lang w:val="en-US"/>
        </w:rPr>
        <w:t xml:space="preserve"> </w:t>
      </w:r>
      <w:r>
        <w:rPr>
          <w:lang w:val="en-US"/>
        </w:rPr>
        <w:t xml:space="preserve">P. </w:t>
      </w:r>
      <w:r w:rsidRPr="00FE4DB3">
        <w:rPr>
          <w:lang w:val="en-US"/>
        </w:rPr>
        <w:t>1330</w:t>
      </w:r>
      <w:r>
        <w:rPr>
          <w:lang w:val="en-US"/>
        </w:rPr>
        <w:t>–</w:t>
      </w:r>
      <w:r w:rsidRPr="00FE4DB3">
        <w:rPr>
          <w:lang w:val="en-US"/>
        </w:rPr>
        <w:t>133</w:t>
      </w:r>
      <w:r>
        <w:rPr>
          <w:lang w:val="en-US"/>
        </w:rPr>
        <w:t>4</w:t>
      </w:r>
      <w:r w:rsidRPr="00FE4DB3">
        <w:rPr>
          <w:lang w:val="en-US"/>
        </w:rPr>
        <w:t>.</w:t>
      </w:r>
    </w:p>
    <w:p w14:paraId="4581A51A" w14:textId="77777777" w:rsidR="00B06F13" w:rsidRDefault="00B06F13" w:rsidP="00B06F13">
      <w:pPr>
        <w:pStyle w:val="ab"/>
        <w:widowControl/>
        <w:numPr>
          <w:ilvl w:val="0"/>
          <w:numId w:val="5"/>
        </w:numPr>
        <w:ind w:left="0" w:firstLine="0"/>
      </w:pPr>
      <w:r>
        <w:t xml:space="preserve">Яндекс Карты </w:t>
      </w:r>
      <w:r w:rsidRPr="001E29CD">
        <w:t>[</w:t>
      </w:r>
      <w:r>
        <w:t>Электронный ресурс</w:t>
      </w:r>
      <w:r w:rsidRPr="001E29CD">
        <w:t>]</w:t>
      </w:r>
      <w:r>
        <w:t xml:space="preserve"> / Яндекс</w:t>
      </w:r>
      <w:r w:rsidRPr="00D55F46">
        <w:t>.</w:t>
      </w:r>
      <w:r>
        <w:t xml:space="preserve"> –</w:t>
      </w:r>
      <w:r w:rsidRPr="00917F13">
        <w:t xml:space="preserve"> </w:t>
      </w:r>
      <w:r>
        <w:t xml:space="preserve">Электрон. дан. </w:t>
      </w:r>
      <w:r w:rsidRPr="00E934FA">
        <w:t>–</w:t>
      </w:r>
      <w:r>
        <w:t xml:space="preserve"> Режим доступа</w:t>
      </w:r>
      <w:r w:rsidRPr="001E29CD">
        <w:t xml:space="preserve">: </w:t>
      </w:r>
      <w:r>
        <w:t xml:space="preserve"> </w:t>
      </w:r>
      <w:hyperlink r:id="rId50" w:history="1">
        <w:r w:rsidRPr="00763C6C">
          <w:rPr>
            <w:rStyle w:val="ad"/>
          </w:rPr>
          <w:t>https://yandex.ru/maps/</w:t>
        </w:r>
      </w:hyperlink>
      <w:r w:rsidRPr="00FE4DB3">
        <w:rPr>
          <w:rStyle w:val="ad"/>
          <w:color w:val="auto"/>
          <w:u w:val="none"/>
        </w:rPr>
        <w:t xml:space="preserve">, </w:t>
      </w:r>
      <w:r>
        <w:rPr>
          <w:rStyle w:val="ad"/>
          <w:color w:val="auto"/>
          <w:u w:val="none"/>
        </w:rPr>
        <w:t xml:space="preserve">свободный </w:t>
      </w:r>
      <w:r w:rsidRPr="00E934FA">
        <w:t>–</w:t>
      </w:r>
      <w:r>
        <w:rPr>
          <w:rStyle w:val="ad"/>
          <w:color w:val="auto"/>
          <w:u w:val="none"/>
        </w:rPr>
        <w:t xml:space="preserve"> Загл. с экрана.</w:t>
      </w:r>
    </w:p>
    <w:p w14:paraId="19A7A9C5" w14:textId="77777777" w:rsidR="00B06F13" w:rsidRPr="006360C1" w:rsidRDefault="00B06F13" w:rsidP="00B06F13">
      <w:pPr>
        <w:pStyle w:val="ab"/>
        <w:widowControl/>
        <w:numPr>
          <w:ilvl w:val="0"/>
          <w:numId w:val="5"/>
        </w:numPr>
        <w:ind w:left="0" w:firstLine="0"/>
      </w:pPr>
      <w:r w:rsidRPr="0085117B">
        <w:rPr>
          <w:lang w:val="en-US"/>
        </w:rPr>
        <w:t>Singular</w:t>
      </w:r>
      <w:r w:rsidRPr="00EA1204">
        <w:t xml:space="preserve"> </w:t>
      </w:r>
      <w:r w:rsidRPr="0085117B">
        <w:rPr>
          <w:lang w:val="en-US"/>
        </w:rPr>
        <w:t>Value</w:t>
      </w:r>
      <w:r w:rsidRPr="00EA1204">
        <w:t xml:space="preserve"> </w:t>
      </w:r>
      <w:r w:rsidRPr="0085117B">
        <w:rPr>
          <w:lang w:val="en-US"/>
        </w:rPr>
        <w:t>Decomposition</w:t>
      </w:r>
      <w:r w:rsidRPr="00EA1204">
        <w:t xml:space="preserve"> [</w:t>
      </w:r>
      <w:r>
        <w:t>Электронный</w:t>
      </w:r>
      <w:r w:rsidRPr="00EA1204">
        <w:t xml:space="preserve"> </w:t>
      </w:r>
      <w:r>
        <w:t>ресурс</w:t>
      </w:r>
      <w:r w:rsidRPr="00EA1204">
        <w:t xml:space="preserve">] / </w:t>
      </w:r>
      <w:r w:rsidRPr="006360C1">
        <w:rPr>
          <w:lang w:val="en-US"/>
        </w:rPr>
        <w:t>NumPy</w:t>
      </w:r>
      <w:r w:rsidRPr="00EA1204">
        <w:t xml:space="preserve"> </w:t>
      </w:r>
      <w:r w:rsidRPr="006360C1">
        <w:rPr>
          <w:lang w:val="en-US"/>
        </w:rPr>
        <w:t>documentation</w:t>
      </w:r>
      <w:r w:rsidRPr="00EA1204">
        <w:t xml:space="preserve">. – </w:t>
      </w:r>
      <w:r>
        <w:t xml:space="preserve">Электрон. дан. </w:t>
      </w:r>
      <w:r w:rsidRPr="006360C1">
        <w:t>–</w:t>
      </w:r>
      <w:r>
        <w:t xml:space="preserve"> Режим доступа</w:t>
      </w:r>
      <w:r w:rsidRPr="006360C1">
        <w:t xml:space="preserve">: </w:t>
      </w:r>
      <w:hyperlink r:id="rId51" w:history="1">
        <w:r w:rsidRPr="0085117B">
          <w:rPr>
            <w:rStyle w:val="ad"/>
            <w:lang w:val="en-US"/>
          </w:rPr>
          <w:t>https</w:t>
        </w:r>
        <w:r w:rsidRPr="006360C1">
          <w:rPr>
            <w:rStyle w:val="ad"/>
          </w:rPr>
          <w:t>://</w:t>
        </w:r>
        <w:r w:rsidRPr="0085117B">
          <w:rPr>
            <w:rStyle w:val="ad"/>
            <w:lang w:val="en-US"/>
          </w:rPr>
          <w:t>numpy</w:t>
        </w:r>
        <w:r w:rsidRPr="006360C1">
          <w:rPr>
            <w:rStyle w:val="ad"/>
          </w:rPr>
          <w:t>.</w:t>
        </w:r>
        <w:r w:rsidRPr="0085117B">
          <w:rPr>
            <w:rStyle w:val="ad"/>
            <w:lang w:val="en-US"/>
          </w:rPr>
          <w:t>org</w:t>
        </w:r>
        <w:r w:rsidRPr="006360C1">
          <w:rPr>
            <w:rStyle w:val="ad"/>
          </w:rPr>
          <w:t>/</w:t>
        </w:r>
        <w:r w:rsidRPr="0085117B">
          <w:rPr>
            <w:rStyle w:val="ad"/>
            <w:lang w:val="en-US"/>
          </w:rPr>
          <w:t>doc</w:t>
        </w:r>
        <w:r w:rsidRPr="006360C1">
          <w:rPr>
            <w:rStyle w:val="ad"/>
          </w:rPr>
          <w:t>/</w:t>
        </w:r>
        <w:r w:rsidRPr="0085117B">
          <w:rPr>
            <w:rStyle w:val="ad"/>
            <w:lang w:val="en-US"/>
          </w:rPr>
          <w:t>stable</w:t>
        </w:r>
        <w:r w:rsidRPr="006360C1">
          <w:rPr>
            <w:rStyle w:val="ad"/>
          </w:rPr>
          <w:t>/</w:t>
        </w:r>
        <w:r w:rsidRPr="0085117B">
          <w:rPr>
            <w:rStyle w:val="ad"/>
            <w:lang w:val="en-US"/>
          </w:rPr>
          <w:t>reference</w:t>
        </w:r>
        <w:r w:rsidRPr="006360C1">
          <w:rPr>
            <w:rStyle w:val="ad"/>
          </w:rPr>
          <w:t>/</w:t>
        </w:r>
        <w:r w:rsidRPr="0085117B">
          <w:rPr>
            <w:rStyle w:val="ad"/>
            <w:lang w:val="en-US"/>
          </w:rPr>
          <w:t>generated</w:t>
        </w:r>
        <w:r w:rsidRPr="006360C1">
          <w:rPr>
            <w:rStyle w:val="ad"/>
          </w:rPr>
          <w:t>/</w:t>
        </w:r>
        <w:r w:rsidRPr="0085117B">
          <w:rPr>
            <w:rStyle w:val="ad"/>
            <w:lang w:val="en-US"/>
          </w:rPr>
          <w:t>numpy</w:t>
        </w:r>
        <w:r w:rsidRPr="006360C1">
          <w:rPr>
            <w:rStyle w:val="ad"/>
          </w:rPr>
          <w:t>.</w:t>
        </w:r>
        <w:r w:rsidRPr="0085117B">
          <w:rPr>
            <w:rStyle w:val="ad"/>
            <w:lang w:val="en-US"/>
          </w:rPr>
          <w:t>linalg</w:t>
        </w:r>
        <w:r w:rsidRPr="006360C1">
          <w:rPr>
            <w:rStyle w:val="ad"/>
          </w:rPr>
          <w:t>.</w:t>
        </w:r>
        <w:r w:rsidRPr="0085117B">
          <w:rPr>
            <w:rStyle w:val="ad"/>
            <w:lang w:val="en-US"/>
          </w:rPr>
          <w:t>svd</w:t>
        </w:r>
        <w:r w:rsidRPr="006360C1">
          <w:rPr>
            <w:rStyle w:val="ad"/>
          </w:rPr>
          <w:t>.</w:t>
        </w:r>
        <w:r w:rsidRPr="0085117B">
          <w:rPr>
            <w:rStyle w:val="ad"/>
            <w:lang w:val="en-US"/>
          </w:rPr>
          <w:t>html</w:t>
        </w:r>
      </w:hyperlink>
      <w:r w:rsidRPr="006360C1">
        <w:rPr>
          <w:rStyle w:val="ad"/>
          <w:color w:val="auto"/>
          <w:u w:val="none"/>
        </w:rPr>
        <w:t xml:space="preserve">, </w:t>
      </w:r>
      <w:r>
        <w:rPr>
          <w:rStyle w:val="ad"/>
          <w:color w:val="auto"/>
          <w:u w:val="none"/>
        </w:rPr>
        <w:t xml:space="preserve">свободный. </w:t>
      </w:r>
      <w:r>
        <w:t>–</w:t>
      </w:r>
      <w:r w:rsidRPr="00917F13">
        <w:t xml:space="preserve"> </w:t>
      </w:r>
      <w:r>
        <w:t xml:space="preserve"> Загл. с экрана</w:t>
      </w:r>
      <w:r w:rsidRPr="006360C1">
        <w:t>.</w:t>
      </w:r>
    </w:p>
    <w:p w14:paraId="50289D71" w14:textId="77777777" w:rsidR="00B06F13" w:rsidRPr="00C72DBD" w:rsidRDefault="00B06F13" w:rsidP="00B06F13">
      <w:pPr>
        <w:pStyle w:val="ab"/>
        <w:widowControl/>
        <w:numPr>
          <w:ilvl w:val="0"/>
          <w:numId w:val="5"/>
        </w:numPr>
        <w:ind w:left="0" w:firstLine="0"/>
      </w:pPr>
      <w:r w:rsidRPr="002829C3">
        <w:rPr>
          <w:lang w:val="en-US"/>
        </w:rPr>
        <w:t>Solve</w:t>
      </w:r>
      <w:r w:rsidRPr="00EA1204">
        <w:t xml:space="preserve"> </w:t>
      </w:r>
      <w:r w:rsidRPr="002829C3">
        <w:rPr>
          <w:lang w:val="en-US"/>
        </w:rPr>
        <w:t>a</w:t>
      </w:r>
      <w:r w:rsidRPr="00EA1204">
        <w:t xml:space="preserve"> </w:t>
      </w:r>
      <w:r w:rsidRPr="002829C3">
        <w:rPr>
          <w:lang w:val="en-US"/>
        </w:rPr>
        <w:t>linear</w:t>
      </w:r>
      <w:r w:rsidRPr="00EA1204">
        <w:t xml:space="preserve"> </w:t>
      </w:r>
      <w:r w:rsidRPr="002829C3">
        <w:rPr>
          <w:lang w:val="en-US"/>
        </w:rPr>
        <w:t>matrix</w:t>
      </w:r>
      <w:r w:rsidRPr="00EA1204">
        <w:t xml:space="preserve"> </w:t>
      </w:r>
      <w:r w:rsidRPr="002829C3">
        <w:rPr>
          <w:lang w:val="en-US"/>
        </w:rPr>
        <w:t>equation</w:t>
      </w:r>
      <w:r w:rsidRPr="00EA1204">
        <w:t xml:space="preserve">, </w:t>
      </w:r>
      <w:r w:rsidRPr="002829C3">
        <w:rPr>
          <w:lang w:val="en-US"/>
        </w:rPr>
        <w:t>or</w:t>
      </w:r>
      <w:r w:rsidRPr="00EA1204">
        <w:t xml:space="preserve"> </w:t>
      </w:r>
      <w:r w:rsidRPr="002829C3">
        <w:rPr>
          <w:lang w:val="en-US"/>
        </w:rPr>
        <w:t>system</w:t>
      </w:r>
      <w:r w:rsidRPr="00EA1204">
        <w:t xml:space="preserve"> </w:t>
      </w:r>
      <w:r w:rsidRPr="002829C3">
        <w:rPr>
          <w:lang w:val="en-US"/>
        </w:rPr>
        <w:t>of</w:t>
      </w:r>
      <w:r w:rsidRPr="00EA1204">
        <w:t xml:space="preserve"> </w:t>
      </w:r>
      <w:r w:rsidRPr="002829C3">
        <w:rPr>
          <w:lang w:val="en-US"/>
        </w:rPr>
        <w:t>linear</w:t>
      </w:r>
      <w:r w:rsidRPr="00EA1204">
        <w:t xml:space="preserve"> </w:t>
      </w:r>
      <w:r w:rsidRPr="002829C3">
        <w:rPr>
          <w:lang w:val="en-US"/>
        </w:rPr>
        <w:t>scalar</w:t>
      </w:r>
      <w:r w:rsidRPr="00EA1204">
        <w:t xml:space="preserve"> </w:t>
      </w:r>
      <w:r w:rsidRPr="002829C3">
        <w:rPr>
          <w:lang w:val="en-US"/>
        </w:rPr>
        <w:t>equations</w:t>
      </w:r>
      <w:r w:rsidRPr="00EA1204">
        <w:t xml:space="preserve"> [</w:t>
      </w:r>
      <w:r>
        <w:t>Электронный</w:t>
      </w:r>
      <w:r w:rsidRPr="00EA1204">
        <w:t xml:space="preserve"> </w:t>
      </w:r>
      <w:r>
        <w:t>ресурс</w:t>
      </w:r>
      <w:r w:rsidRPr="00EA1204">
        <w:t xml:space="preserve">] / </w:t>
      </w:r>
      <w:r w:rsidRPr="006360C1">
        <w:rPr>
          <w:lang w:val="en-US"/>
        </w:rPr>
        <w:t>NumPy</w:t>
      </w:r>
      <w:r w:rsidRPr="00EA1204">
        <w:t xml:space="preserve"> </w:t>
      </w:r>
      <w:r w:rsidRPr="006360C1">
        <w:rPr>
          <w:lang w:val="en-US"/>
        </w:rPr>
        <w:t>documentation</w:t>
      </w:r>
      <w:r w:rsidRPr="00EA1204">
        <w:t xml:space="preserve">. – </w:t>
      </w:r>
      <w:r>
        <w:t xml:space="preserve">Электрон. дан. </w:t>
      </w:r>
      <w:r w:rsidRPr="006360C1">
        <w:t>–</w:t>
      </w:r>
      <w:r>
        <w:t xml:space="preserve"> Режим доступа</w:t>
      </w:r>
      <w:r w:rsidRPr="00C72DBD">
        <w:t xml:space="preserve">:  </w:t>
      </w:r>
      <w:hyperlink r:id="rId52" w:history="1">
        <w:r w:rsidRPr="002829C3">
          <w:rPr>
            <w:rStyle w:val="ad"/>
            <w:lang w:val="en-US"/>
          </w:rPr>
          <w:t>https</w:t>
        </w:r>
        <w:r w:rsidRPr="00C72DBD">
          <w:rPr>
            <w:rStyle w:val="ad"/>
          </w:rPr>
          <w:t>://</w:t>
        </w:r>
        <w:r w:rsidRPr="002829C3">
          <w:rPr>
            <w:rStyle w:val="ad"/>
            <w:lang w:val="en-US"/>
          </w:rPr>
          <w:t>numpy</w:t>
        </w:r>
        <w:r w:rsidRPr="00C72DBD">
          <w:rPr>
            <w:rStyle w:val="ad"/>
          </w:rPr>
          <w:t>.</w:t>
        </w:r>
        <w:r w:rsidRPr="002829C3">
          <w:rPr>
            <w:rStyle w:val="ad"/>
            <w:lang w:val="en-US"/>
          </w:rPr>
          <w:t>org</w:t>
        </w:r>
        <w:r w:rsidRPr="00C72DBD">
          <w:rPr>
            <w:rStyle w:val="ad"/>
          </w:rPr>
          <w:t>/</w:t>
        </w:r>
        <w:r w:rsidRPr="002829C3">
          <w:rPr>
            <w:rStyle w:val="ad"/>
            <w:lang w:val="en-US"/>
          </w:rPr>
          <w:t>doc</w:t>
        </w:r>
        <w:r w:rsidRPr="00C72DBD">
          <w:rPr>
            <w:rStyle w:val="ad"/>
          </w:rPr>
          <w:t>/</w:t>
        </w:r>
        <w:r w:rsidRPr="002829C3">
          <w:rPr>
            <w:rStyle w:val="ad"/>
            <w:lang w:val="en-US"/>
          </w:rPr>
          <w:t>stable</w:t>
        </w:r>
        <w:r w:rsidRPr="00C72DBD">
          <w:rPr>
            <w:rStyle w:val="ad"/>
          </w:rPr>
          <w:t>/</w:t>
        </w:r>
        <w:r w:rsidRPr="002829C3">
          <w:rPr>
            <w:rStyle w:val="ad"/>
            <w:lang w:val="en-US"/>
          </w:rPr>
          <w:t>reference</w:t>
        </w:r>
        <w:r w:rsidRPr="00C72DBD">
          <w:rPr>
            <w:rStyle w:val="ad"/>
          </w:rPr>
          <w:t>/</w:t>
        </w:r>
        <w:r w:rsidRPr="002829C3">
          <w:rPr>
            <w:rStyle w:val="ad"/>
            <w:lang w:val="en-US"/>
          </w:rPr>
          <w:t>generated</w:t>
        </w:r>
        <w:r w:rsidRPr="00C72DBD">
          <w:rPr>
            <w:rStyle w:val="ad"/>
          </w:rPr>
          <w:t>/</w:t>
        </w:r>
        <w:r w:rsidRPr="002829C3">
          <w:rPr>
            <w:rStyle w:val="ad"/>
            <w:lang w:val="en-US"/>
          </w:rPr>
          <w:t>numpy</w:t>
        </w:r>
        <w:r w:rsidRPr="00C72DBD">
          <w:rPr>
            <w:rStyle w:val="ad"/>
          </w:rPr>
          <w:t>.</w:t>
        </w:r>
        <w:r w:rsidRPr="002829C3">
          <w:rPr>
            <w:rStyle w:val="ad"/>
            <w:lang w:val="en-US"/>
          </w:rPr>
          <w:t>linalg</w:t>
        </w:r>
        <w:r w:rsidRPr="00C72DBD">
          <w:rPr>
            <w:rStyle w:val="ad"/>
          </w:rPr>
          <w:t>.</w:t>
        </w:r>
        <w:r w:rsidRPr="002829C3">
          <w:rPr>
            <w:rStyle w:val="ad"/>
            <w:lang w:val="en-US"/>
          </w:rPr>
          <w:t>solve</w:t>
        </w:r>
        <w:r w:rsidRPr="00C72DBD">
          <w:rPr>
            <w:rStyle w:val="ad"/>
          </w:rPr>
          <w:t>.</w:t>
        </w:r>
        <w:r w:rsidRPr="002829C3">
          <w:rPr>
            <w:rStyle w:val="ad"/>
            <w:lang w:val="en-US"/>
          </w:rPr>
          <w:t>html</w:t>
        </w:r>
      </w:hyperlink>
      <w:r w:rsidRPr="00C72DBD">
        <w:rPr>
          <w:rStyle w:val="ad"/>
          <w:color w:val="auto"/>
          <w:u w:val="none"/>
        </w:rPr>
        <w:t xml:space="preserve">, </w:t>
      </w:r>
      <w:r>
        <w:rPr>
          <w:rStyle w:val="ad"/>
          <w:color w:val="auto"/>
          <w:u w:val="none"/>
        </w:rPr>
        <w:t>свободный</w:t>
      </w:r>
      <w:r w:rsidRPr="00BE2C46">
        <w:rPr>
          <w:rStyle w:val="ad"/>
          <w:color w:val="auto"/>
          <w:u w:val="none"/>
        </w:rPr>
        <w:t xml:space="preserve">. </w:t>
      </w:r>
      <w:r>
        <w:t>–</w:t>
      </w:r>
      <w:r w:rsidRPr="00917F13">
        <w:t xml:space="preserve"> </w:t>
      </w:r>
      <w:r>
        <w:t xml:space="preserve"> Загл. с экрана.</w:t>
      </w:r>
    </w:p>
    <w:bookmarkEnd w:id="49"/>
    <w:bookmarkEnd w:id="50"/>
    <w:bookmarkEnd w:id="51"/>
    <w:bookmarkEnd w:id="52"/>
    <w:p w14:paraId="30545F5A" w14:textId="77777777" w:rsidR="00F11DDA" w:rsidRDefault="00F11DDA" w:rsidP="00F11DDA">
      <w:pPr>
        <w:pStyle w:val="ab"/>
        <w:widowControl/>
        <w:ind w:left="0" w:firstLine="0"/>
      </w:pPr>
    </w:p>
    <w:p w14:paraId="1E0CFD43" w14:textId="646347CB" w:rsidR="00F11DDA" w:rsidRDefault="00F11DDA" w:rsidP="00F11DDA">
      <w:pPr>
        <w:jc w:val="right"/>
        <w:rPr>
          <w:i/>
          <w:iCs/>
          <w:szCs w:val="28"/>
        </w:rPr>
      </w:pPr>
      <w:r>
        <w:rPr>
          <w:szCs w:val="28"/>
        </w:rPr>
        <w:t>_______________/ Клявлин</w:t>
      </w:r>
      <w:r w:rsidR="00567937">
        <w:rPr>
          <w:szCs w:val="28"/>
        </w:rPr>
        <w:t xml:space="preserve"> </w:t>
      </w:r>
      <w:r>
        <w:rPr>
          <w:szCs w:val="28"/>
        </w:rPr>
        <w:t>Н.А.</w:t>
      </w:r>
    </w:p>
    <w:p w14:paraId="790657E1" w14:textId="77777777" w:rsidR="00F11DDA" w:rsidRPr="00FE4DB3" w:rsidRDefault="00F11DDA" w:rsidP="00F11DDA">
      <w:pPr>
        <w:pStyle w:val="ab"/>
        <w:widowControl/>
        <w:ind w:left="0" w:firstLine="0"/>
      </w:pPr>
    </w:p>
    <w:p w14:paraId="51C03E36" w14:textId="163C3974" w:rsidR="00337C86" w:rsidRPr="007F3F15" w:rsidRDefault="00337C86" w:rsidP="007F3F15">
      <w:pPr>
        <w:ind w:firstLine="0"/>
        <w:jc w:val="left"/>
        <w:rPr>
          <w:rFonts w:ascii="Consolas" w:hAnsi="Consolas"/>
          <w:sz w:val="16"/>
          <w:szCs w:val="16"/>
          <w:lang w:val="en-US"/>
        </w:rPr>
      </w:pPr>
    </w:p>
    <w:sectPr w:rsidR="00337C86" w:rsidRPr="007F3F15" w:rsidSect="003738AF">
      <w:pgSz w:w="11906" w:h="16838"/>
      <w:pgMar w:top="851" w:right="567" w:bottom="1701" w:left="1418" w:header="283" w:footer="709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19CC4" w14:textId="77777777" w:rsidR="009F50FE" w:rsidRDefault="009F50FE" w:rsidP="005A5C14">
      <w:r>
        <w:separator/>
      </w:r>
    </w:p>
  </w:endnote>
  <w:endnote w:type="continuationSeparator" w:id="0">
    <w:p w14:paraId="45AA02AE" w14:textId="77777777" w:rsidR="009F50FE" w:rsidRDefault="009F50FE" w:rsidP="005A5C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Sans Serif">
    <w:altName w:val="Arial"/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2.304 A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GOST type B">
    <w:altName w:val="Calibri"/>
    <w:panose1 w:val="020B0500000000000000"/>
    <w:charset w:val="00"/>
    <w:family w:val="swiss"/>
    <w:pitch w:val="variable"/>
    <w:sig w:usb0="00000201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3F82B8" w14:textId="77777777" w:rsidR="009F50FE" w:rsidRDefault="009F50FE" w:rsidP="005A5C14">
      <w:r>
        <w:separator/>
      </w:r>
    </w:p>
  </w:footnote>
  <w:footnote w:type="continuationSeparator" w:id="0">
    <w:p w14:paraId="5BE8BFE6" w14:textId="77777777" w:rsidR="009F50FE" w:rsidRDefault="009F50FE" w:rsidP="005A5C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41AB6" w14:textId="28AA04DD" w:rsidR="00453E70" w:rsidRDefault="00F54EEB">
    <w:pPr>
      <w:pStyle w:val="a7"/>
    </w:pPr>
    <w:r>
      <w:rPr>
        <w:noProof/>
      </w:rPr>
      <w:pict w14:anchorId="270A80F2">
        <v:group id="Group 42" o:spid="_x0000_s1075" style="position:absolute;left:0;text-align:left;margin-left:53.85pt;margin-top:16.75pt;width:524.15pt;height:807.15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">
          <v:rect id="Rectangle 43" o:spid="_x0000_s107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" filled="f" strokeweight="2pt"/>
          <v:line id="Line 44" o:spid="_x0000_s107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" strokeweight="2pt"/>
          <v:line id="Line 45" o:spid="_x0000_s107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" strokeweight="2pt"/>
          <v:line id="Line 46" o:spid="_x0000_s107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" strokeweight="2pt"/>
          <v:line id="Line 47" o:spid="_x0000_s108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" strokeweight="2pt"/>
          <v:line id="Line 48" o:spid="_x0000_s108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" strokeweight="2pt"/>
          <v:line id="Line 49" o:spid="_x0000_s108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" strokeweight="2pt"/>
          <v:line id="Line 50" o:spid="_x0000_s108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" strokeweight="2pt"/>
          <v:line id="Line 51" o:spid="_x0000_s108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" strokeweight="1pt"/>
          <v:line id="Line 52" o:spid="_x0000_s108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" strokeweight="2pt"/>
          <v:line id="Line 53" o:spid="_x0000_s108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" strokeweight="1pt"/>
          <v:rect id="Rectangle 54" o:spid="_x0000_s108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" filled="f" stroked="f" strokeweight=".25pt">
            <v:textbox inset="1pt,1pt,1pt,1pt">
              <w:txbxContent>
                <w:p w14:paraId="72BE42ED" w14:textId="77777777" w:rsidR="00453E70" w:rsidRPr="009275F0" w:rsidRDefault="00453E70" w:rsidP="005A5C14">
                  <w:pPr>
                    <w:pStyle w:val="a3"/>
                    <w:jc w:val="center"/>
                    <w:rPr>
                      <w:rFonts w:ascii="GOST type B" w:hAnsi="GOST type B"/>
                      <w:sz w:val="18"/>
                    </w:rPr>
                  </w:pPr>
                  <w:r w:rsidRPr="009275F0">
                    <w:rPr>
                      <w:rFonts w:ascii="GOST type B" w:hAnsi="GOST type B"/>
                      <w:sz w:val="18"/>
                    </w:rPr>
                    <w:t>Изм.</w:t>
                  </w:r>
                </w:p>
              </w:txbxContent>
            </v:textbox>
          </v:rect>
          <v:rect id="Rectangle 55" o:spid="_x0000_s108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" filled="f" stroked="f" strokeweight=".25pt">
            <v:textbox inset="1pt,1pt,1pt,1pt">
              <w:txbxContent>
                <w:p w14:paraId="7B2A049E" w14:textId="77777777" w:rsidR="00453E70" w:rsidRPr="009275F0" w:rsidRDefault="00453E70" w:rsidP="005A5C14">
                  <w:pPr>
                    <w:pStyle w:val="a3"/>
                    <w:jc w:val="center"/>
                    <w:rPr>
                      <w:rFonts w:ascii="GOST type B" w:hAnsi="GOST type B"/>
                      <w:sz w:val="18"/>
                    </w:rPr>
                  </w:pPr>
                  <w:r w:rsidRPr="009275F0">
                    <w:rPr>
                      <w:rFonts w:ascii="GOST type B" w:hAnsi="GOST type B"/>
                      <w:sz w:val="18"/>
                    </w:rPr>
                    <w:t>Лист</w:t>
                  </w:r>
                </w:p>
              </w:txbxContent>
            </v:textbox>
          </v:rect>
          <v:rect id="Rectangle 56" o:spid="_x0000_s108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" filled="f" stroked="f" strokeweight=".25pt">
            <v:textbox inset="1pt,1pt,1pt,1pt">
              <w:txbxContent>
                <w:p w14:paraId="1AF9A698" w14:textId="77777777" w:rsidR="00453E70" w:rsidRPr="009275F0" w:rsidRDefault="00453E70" w:rsidP="005A5C14">
                  <w:pPr>
                    <w:pStyle w:val="a3"/>
                    <w:jc w:val="center"/>
                    <w:rPr>
                      <w:rFonts w:ascii="GOST type B" w:hAnsi="GOST type B"/>
                      <w:sz w:val="18"/>
                    </w:rPr>
                  </w:pPr>
                  <w:r w:rsidRPr="009275F0">
                    <w:rPr>
                      <w:rFonts w:ascii="GOST type B" w:hAnsi="GOST type B"/>
                      <w:sz w:val="18"/>
                    </w:rPr>
                    <w:t>№ докум.</w:t>
                  </w:r>
                </w:p>
              </w:txbxContent>
            </v:textbox>
          </v:rect>
          <v:rect id="Rectangle 57" o:spid="_x0000_s109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" filled="f" stroked="f" strokeweight=".25pt">
            <v:textbox inset="1pt,1pt,1pt,1pt">
              <w:txbxContent>
                <w:p w14:paraId="13563F3A" w14:textId="77777777" w:rsidR="00453E70" w:rsidRPr="009275F0" w:rsidRDefault="00453E70" w:rsidP="005A5C14">
                  <w:pPr>
                    <w:pStyle w:val="a3"/>
                    <w:jc w:val="center"/>
                    <w:rPr>
                      <w:rFonts w:ascii="GOST type B" w:hAnsi="GOST type B"/>
                      <w:sz w:val="18"/>
                    </w:rPr>
                  </w:pPr>
                  <w:r w:rsidRPr="009275F0">
                    <w:rPr>
                      <w:rFonts w:ascii="GOST type B" w:hAnsi="GOST type B"/>
                      <w:sz w:val="18"/>
                    </w:rPr>
                    <w:t>Подпись</w:t>
                  </w:r>
                </w:p>
              </w:txbxContent>
            </v:textbox>
          </v:rect>
          <v:rect id="Rectangle 58" o:spid="_x0000_s109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" filled="f" stroked="f" strokeweight=".25pt">
            <v:textbox inset="1pt,1pt,1pt,1pt">
              <w:txbxContent>
                <w:p w14:paraId="7B725219" w14:textId="77777777" w:rsidR="00453E70" w:rsidRPr="009275F0" w:rsidRDefault="00453E70" w:rsidP="005A5C14">
                  <w:pPr>
                    <w:pStyle w:val="a3"/>
                    <w:jc w:val="center"/>
                    <w:rPr>
                      <w:rFonts w:ascii="GOST type B" w:hAnsi="GOST type B"/>
                      <w:sz w:val="18"/>
                    </w:rPr>
                  </w:pPr>
                  <w:r w:rsidRPr="009275F0">
                    <w:rPr>
                      <w:rFonts w:ascii="GOST type B" w:hAnsi="GOST type B"/>
                      <w:sz w:val="18"/>
                    </w:rPr>
                    <w:t>Дата</w:t>
                  </w:r>
                </w:p>
              </w:txbxContent>
            </v:textbox>
          </v:rect>
          <v:rect id="Rectangle 59" o:spid="_x0000_s109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" filled="f" stroked="f" strokeweight=".25pt">
            <v:textbox inset="1pt,1pt,1pt,1pt">
              <w:txbxContent>
                <w:p w14:paraId="6AD129EC" w14:textId="77777777" w:rsidR="00453E70" w:rsidRDefault="00453E70" w:rsidP="005A5C14">
                  <w:pPr>
                    <w:pStyle w:val="a3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0" o:spid="_x0000_s109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" filled="f" stroked="f" strokeweight=".25pt">
            <v:textbox inset="1pt,1pt,1pt,1pt">
              <w:txbxContent>
                <w:p w14:paraId="09D54586" w14:textId="77777777" w:rsidR="00453E70" w:rsidRPr="009275F0" w:rsidRDefault="00624D26" w:rsidP="005A5C14">
                  <w:pPr>
                    <w:pStyle w:val="a3"/>
                    <w:jc w:val="center"/>
                    <w:rPr>
                      <w:rFonts w:ascii="GOST type B" w:hAnsi="GOST type B"/>
                      <w:sz w:val="24"/>
                      <w:lang w:val="en-US"/>
                    </w:rPr>
                  </w:pPr>
                  <w:r w:rsidRPr="009275F0">
                    <w:rPr>
                      <w:rFonts w:ascii="GOST type B" w:hAnsi="GOST type B"/>
                      <w:sz w:val="24"/>
                      <w:lang w:val="en-US"/>
                    </w:rPr>
                    <w:fldChar w:fldCharType="begin"/>
                  </w:r>
                  <w:r w:rsidR="00BF6332" w:rsidRPr="009275F0">
                    <w:rPr>
                      <w:rFonts w:ascii="GOST type B" w:hAnsi="GOST type B"/>
                      <w:sz w:val="24"/>
                      <w:lang w:val="en-US"/>
                    </w:rPr>
                    <w:instrText xml:space="preserve"> PAGE   \* MERGEFORMAT </w:instrText>
                  </w:r>
                  <w:r w:rsidRPr="009275F0">
                    <w:rPr>
                      <w:rFonts w:ascii="GOST type B" w:hAnsi="GOST type B"/>
                      <w:sz w:val="24"/>
                      <w:lang w:val="en-US"/>
                    </w:rPr>
                    <w:fldChar w:fldCharType="separate"/>
                  </w:r>
                  <w:r w:rsidR="00393017">
                    <w:rPr>
                      <w:rFonts w:ascii="GOST type B" w:hAnsi="GOST type B"/>
                      <w:noProof/>
                      <w:sz w:val="24"/>
                      <w:lang w:val="en-US"/>
                    </w:rPr>
                    <w:t>12</w:t>
                  </w:r>
                  <w:r w:rsidRPr="009275F0">
                    <w:rPr>
                      <w:rFonts w:ascii="GOST type B" w:hAnsi="GOST type B"/>
                      <w:sz w:val="24"/>
                      <w:lang w:val="en-US"/>
                    </w:rPr>
                    <w:fldChar w:fldCharType="end"/>
                  </w:r>
                </w:p>
              </w:txbxContent>
            </v:textbox>
          </v:rect>
          <v:rect id="Rectangle 61" o:spid="_x0000_s10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" filled="f" stroked="f" strokeweight=".25pt">
            <v:textbox inset="1pt,1pt,1pt,1pt">
              <w:txbxContent>
                <w:p w14:paraId="7CE70FFE" w14:textId="269CA005" w:rsidR="00453E70" w:rsidRPr="009275F0" w:rsidRDefault="00310BB1" w:rsidP="005A5C14">
                  <w:pPr>
                    <w:pStyle w:val="a3"/>
                    <w:jc w:val="center"/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</w:pPr>
                  <w:r w:rsidRPr="00310BB1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3952</w:t>
                  </w:r>
                  <w:r w:rsidR="00453E70" w:rsidRPr="009275F0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.</w:t>
                  </w:r>
                  <w:r w:rsidR="00453E70" w:rsidRPr="009275F0">
                    <w:rPr>
                      <w:rFonts w:ascii="GOST type B" w:hAnsi="GOST type B"/>
                      <w:sz w:val="32"/>
                      <w:szCs w:val="32"/>
                      <w:lang w:val="en-US"/>
                    </w:rPr>
                    <w:t>10</w:t>
                  </w:r>
                  <w:r w:rsidR="001F445B" w:rsidRPr="009275F0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3</w:t>
                  </w:r>
                  <w:r w:rsidR="00FF31AF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206</w:t>
                  </w:r>
                  <w:r w:rsidR="00453E70" w:rsidRPr="009275F0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.000 ПЗ</w:t>
                  </w:r>
                </w:p>
                <w:p w14:paraId="475D6B59" w14:textId="77777777" w:rsidR="00453E70" w:rsidRDefault="00453E70" w:rsidP="005A5C14"/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B484C" w14:textId="76CCCFA7" w:rsidR="00B91696" w:rsidRDefault="00F54EEB">
    <w:pPr>
      <w:pStyle w:val="a7"/>
    </w:pPr>
    <w:r>
      <w:rPr>
        <w:noProof/>
      </w:rPr>
      <w:pict w14:anchorId="0754D768">
        <v:group id="Group 82" o:spid="_x0000_s1025" style="position:absolute;left:0;text-align:left;margin-left:53.85pt;margin-top:16.75pt;width:524.6pt;height:805.1pt;z-index:251662336;mso-position-horizontal-relative:page;mso-position-vertical-relative:page" coordorigin="1177,1545" coordsize="9547,13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">
          <v:rect id="Rectangle 83" o:spid="_x0000_s1026" style="position:absolute;left:1177;top:1545;width:9540;height:13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" filled="f" strokeweight="2pt"/>
          <v:line id="Line 84" o:spid="_x0000_s1027" style="position:absolute;visibility:visible;mso-wrap-style:square" from="2173,13399" to="2174,15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" strokeweight="2pt"/>
          <v:line id="Line 85" o:spid="_x0000_s1028" style="position:absolute;visibility:visible;mso-wrap-style:square" from="3474,13399" to="3475,15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" strokeweight="2pt"/>
          <v:line id="Line 86" o:spid="_x0000_s1029" style="position:absolute;visibility:visible;mso-wrap-style:square" from="4307,13399" to="4308,15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" strokeweight="2pt"/>
          <v:line id="Line 87" o:spid="_x0000_s1030" style="position:absolute;visibility:visible;mso-wrap-style:square" from="1650,13406" to="1651,14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" strokeweight="2pt"/>
          <v:line id="Line 88" o:spid="_x0000_s1031" style="position:absolute;visibility:visible;mso-wrap-style:square" from="1184,13399" to="10710,13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" strokeweight="2pt"/>
          <v:line id="Line 89" o:spid="_x0000_s1032" style="position:absolute;flip:x;visibility:visible;mso-wrap-style:square" from="4802,13406" to="4804,15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" strokeweight="2pt"/>
          <v:line id="Line 90" o:spid="_x0000_s1033" style="position:absolute;visibility:visible;mso-wrap-style:square" from="8688,14163" to="8690,14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" strokeweight="2pt"/>
          <v:line id="Line 91" o:spid="_x0000_s1034" style="position:absolute;visibility:visible;mso-wrap-style:square" from="1184,14920" to="4795,14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" strokeweight="1pt"/>
          <v:line id="Line 92" o:spid="_x0000_s1035" style="position:absolute;visibility:visible;mso-wrap-style:square" from="1184,15173" to="4795,15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" strokeweight="1pt"/>
          <v:rect id="Rectangle 93" o:spid="_x0000_s1036" style="position:absolute;left:1205;top:13929;width:418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" filled="f" stroked="f" strokeweight=".25pt">
            <v:textbox inset="1pt,1pt,1pt,1pt">
              <w:txbxContent>
                <w:p w14:paraId="2DC988BE" w14:textId="77777777" w:rsidR="00B91696" w:rsidRDefault="00B91696" w:rsidP="006477CA">
                  <w:pPr>
                    <w:pStyle w:val="ae"/>
                    <w:rPr>
                      <w:rFonts w:ascii="GOST 2.304 A" w:hAnsi="GOST 2.304 A"/>
                    </w:rPr>
                  </w:pPr>
                  <w:r w:rsidRPr="005558AA">
                    <w:t>Изм</w:t>
                  </w:r>
                  <w:r>
                    <w:rPr>
                      <w:rFonts w:ascii="GOST 2.304 A" w:hAnsi="GOST 2.304 A"/>
                    </w:rPr>
                    <w:t>.</w:t>
                  </w:r>
                </w:p>
              </w:txbxContent>
            </v:textbox>
          </v:rect>
          <v:rect id="Rectangle 94" o:spid="_x0000_s1037" style="position:absolute;left:1677;top:13929;width:522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" filled="f" stroked="f" strokeweight=".25pt">
            <v:textbox inset="1pt,1pt,1pt,1pt">
              <w:txbxContent>
                <w:p w14:paraId="4CD026AF" w14:textId="77777777" w:rsidR="00B91696" w:rsidRPr="005558AA" w:rsidRDefault="00B91696" w:rsidP="005A5C14">
                  <w:pPr>
                    <w:rPr>
                      <w:rFonts w:ascii="GOST type B" w:hAnsi="GOST type B"/>
                      <w:i/>
                      <w:sz w:val="18"/>
                    </w:rPr>
                  </w:pPr>
                  <w:r w:rsidRPr="005558AA">
                    <w:rPr>
                      <w:rFonts w:ascii="GOST type B" w:hAnsi="GOST type B"/>
                      <w:i/>
                      <w:sz w:val="18"/>
                    </w:rPr>
                    <w:t>Лист</w:t>
                  </w:r>
                </w:p>
              </w:txbxContent>
            </v:textbox>
          </v:rect>
          <v:rect id="Rectangle 95" o:spid="_x0000_s1038" style="position:absolute;left:2253;top:13929;width:1220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" filled="f" stroked="f" strokeweight=".25pt">
            <v:textbox inset="1pt,1pt,1pt,1pt">
              <w:txbxContent>
                <w:p w14:paraId="1D769055" w14:textId="77777777" w:rsidR="00B91696" w:rsidRPr="005558AA" w:rsidRDefault="00B91696" w:rsidP="006477CA">
                  <w:pPr>
                    <w:pStyle w:val="ae"/>
                  </w:pPr>
                  <w:r w:rsidRPr="005558AA">
                    <w:t>№ докум.</w:t>
                  </w:r>
                </w:p>
              </w:txbxContent>
            </v:textbox>
          </v:rect>
          <v:rect id="Rectangle 96" o:spid="_x0000_s1039" style="position:absolute;left:3540;top:13929;width:727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" filled="f" stroked="f" strokeweight=".25pt">
            <v:textbox inset="1pt,1pt,1pt,1pt">
              <w:txbxContent>
                <w:p w14:paraId="586A062C" w14:textId="77777777" w:rsidR="00B91696" w:rsidRPr="005558AA" w:rsidRDefault="00B91696" w:rsidP="006477CA">
                  <w:pPr>
                    <w:pStyle w:val="ae"/>
                  </w:pPr>
                  <w:r w:rsidRPr="005558AA">
                    <w:t>По</w:t>
                  </w:r>
                  <w:r>
                    <w:t>д</w:t>
                  </w:r>
                  <w:r w:rsidRPr="005558AA">
                    <w:t>пись</w:t>
                  </w:r>
                </w:p>
              </w:txbxContent>
            </v:textbox>
          </v:rect>
          <v:rect id="Rectangle 97" o:spid="_x0000_s1040" style="position:absolute;left:4308;top:13929;width:474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" filled="f" stroked="f" strokeweight=".25pt">
            <v:textbox inset="1pt,1pt,1pt,1pt">
              <w:txbxContent>
                <w:p w14:paraId="0180DE61" w14:textId="77777777" w:rsidR="00B91696" w:rsidRPr="005558AA" w:rsidRDefault="00B91696" w:rsidP="005A5C14">
                  <w:pPr>
                    <w:rPr>
                      <w:rFonts w:ascii="GOST type B" w:hAnsi="GOST type B"/>
                      <w:i/>
                      <w:sz w:val="18"/>
                    </w:rPr>
                  </w:pPr>
                  <w:r w:rsidRPr="005558AA">
                    <w:rPr>
                      <w:rFonts w:ascii="GOST type B" w:hAnsi="GOST type B"/>
                      <w:i/>
                      <w:sz w:val="18"/>
                    </w:rPr>
                    <w:t>Дата</w:t>
                  </w:r>
                </w:p>
              </w:txbxContent>
            </v:textbox>
          </v:rect>
          <v:rect id="Rectangle 98" o:spid="_x0000_s1041" style="position:absolute;left:8727;top:14178;width:698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" filled="f" stroked="f" strokeweight=".25pt">
            <v:textbox inset="1pt,1pt,1pt,1pt">
              <w:txbxContent>
                <w:p w14:paraId="70A7F391" w14:textId="77777777" w:rsidR="00B91696" w:rsidRPr="00B91091" w:rsidRDefault="00B91696" w:rsidP="006477CA">
                  <w:pPr>
                    <w:pStyle w:val="ae"/>
                    <w:jc w:val="center"/>
                  </w:pPr>
                  <w:r w:rsidRPr="00B91091">
                    <w:t>Лист</w:t>
                  </w:r>
                </w:p>
              </w:txbxContent>
            </v:textbox>
          </v:rect>
          <v:rect id="Rectangle 99" o:spid="_x0000_s1042" style="position:absolute;left:8727;top:14439;width:698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" filled="f" stroked="f" strokeweight=".25pt">
            <v:textbox inset="1pt,1pt,1pt,1pt">
              <w:txbxContent>
                <w:p w14:paraId="5E06028D" w14:textId="77777777" w:rsidR="00B91696" w:rsidRPr="005558AA" w:rsidRDefault="00A02CE8" w:rsidP="006477CA">
                  <w:pPr>
                    <w:pStyle w:val="ae"/>
                    <w:jc w:val="center"/>
                  </w:pPr>
                  <w:r>
                    <w:fldChar w:fldCharType="begin"/>
                  </w:r>
                  <w:r>
                    <w:instrText xml:space="preserve"> PAGE   \* MERGEFORMAT </w:instrText>
                  </w:r>
                  <w:r>
                    <w:fldChar w:fldCharType="separate"/>
                  </w:r>
                  <w:r w:rsidR="00393017">
                    <w:rPr>
                      <w:noProof/>
                    </w:rPr>
                    <w:t>6</w:t>
                  </w:r>
                  <w:r>
                    <w:rPr>
                      <w:noProof/>
                    </w:rPr>
                    <w:fldChar w:fldCharType="end"/>
                  </w:r>
                </w:p>
              </w:txbxContent>
            </v:textbox>
          </v:rect>
          <v:rect id="Rectangle 100" o:spid="_x0000_s1043" style="position:absolute;left:4856;top:13619;width:5761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" filled="f" stroked="f" strokeweight=".25pt">
            <v:textbox inset="1pt,0,1pt,0">
              <w:txbxContent>
                <w:p w14:paraId="41FD76EF" w14:textId="4B69A897" w:rsidR="00B91696" w:rsidRPr="00A0300E" w:rsidRDefault="00310BB1" w:rsidP="006477CA">
                  <w:pPr>
                    <w:pStyle w:val="a3"/>
                    <w:jc w:val="center"/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</w:pPr>
                  <w:r w:rsidRPr="00310BB1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3952</w:t>
                  </w:r>
                  <w:r w:rsidR="00B91696" w:rsidRPr="00A0300E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.</w:t>
                  </w:r>
                  <w:r w:rsidR="00B91696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10</w:t>
                  </w:r>
                  <w:r w:rsidR="001F445B">
                    <w:rPr>
                      <w:rFonts w:ascii="GOST type B" w:hAnsi="GOST type B"/>
                      <w:sz w:val="32"/>
                      <w:szCs w:val="32"/>
                      <w:lang w:val="en-US"/>
                    </w:rPr>
                    <w:t>3</w:t>
                  </w:r>
                  <w:r w:rsidR="00FF31AF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206</w:t>
                  </w:r>
                  <w:r w:rsidR="00B91696" w:rsidRPr="00A0300E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.000 ПЗ</w:t>
                  </w:r>
                </w:p>
              </w:txbxContent>
            </v:textbox>
          </v:rect>
          <v:line id="Line 101" o:spid="_x0000_s1044" style="position:absolute;flip:y;visibility:visible;mso-wrap-style:square" from="1185,14160" to="10724,14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" strokeweight="2pt"/>
          <v:line id="Line 102" o:spid="_x0000_s1045" style="position:absolute;visibility:visible;mso-wrap-style:square" from="1191,13907" to="4802,13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" strokeweight="2pt"/>
          <v:line id="Line 103" o:spid="_x0000_s1046" style="position:absolute;visibility:visible;mso-wrap-style:square" from="1184,13652" to="4795,13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" strokeweight="1pt"/>
          <v:line id="Line 104" o:spid="_x0000_s1047" style="position:absolute;visibility:visible;mso-wrap-style:square" from="1184,14665" to="4795,146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" strokeweight="1pt"/>
          <v:line id="Line 105" o:spid="_x0000_s1048" style="position:absolute;visibility:visible;mso-wrap-style:square" from="1184,14411" to="4795,14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" strokeweight="1pt"/>
          <v:group id="Group 106" o:spid="_x0000_s1049" style="position:absolute;left:1198;top:14184;width:2275;height:22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">
            <v:rect id="Rectangle 107" o:spid="_x0000_s105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" filled="f" stroked="f" strokeweight=".25pt">
              <v:textbox inset="1pt,1pt,1pt,1pt">
                <w:txbxContent>
                  <w:p w14:paraId="2D750759" w14:textId="77777777" w:rsidR="00B91696" w:rsidRPr="00B91091" w:rsidRDefault="00B91696" w:rsidP="006477CA">
                    <w:pPr>
                      <w:ind w:firstLine="0"/>
                      <w:rPr>
                        <w:rFonts w:ascii="GOST type B" w:hAnsi="GOST type B"/>
                        <w:i/>
                        <w:sz w:val="18"/>
                      </w:rPr>
                    </w:pPr>
                    <w:r w:rsidRPr="006477CA">
                      <w:rPr>
                        <w:rStyle w:val="af"/>
                      </w:rPr>
                      <w:t>Разраб</w:t>
                    </w:r>
                    <w:r w:rsidRPr="00B91091">
                      <w:rPr>
                        <w:rFonts w:ascii="GOST type B" w:hAnsi="GOST type B"/>
                        <w:i/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08" o:spid="_x0000_s105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" filled="f" stroked="f" strokeweight=".25pt">
              <v:textbox inset="1pt,1pt,1pt,1pt">
                <w:txbxContent>
                  <w:p w14:paraId="241277B2" w14:textId="652F4837" w:rsidR="00B91696" w:rsidRDefault="007E775D" w:rsidP="006477CA">
                    <w:pPr>
                      <w:pStyle w:val="ae"/>
                    </w:pPr>
                    <w:r>
                      <w:t>Клявлин</w:t>
                    </w:r>
                  </w:p>
                </w:txbxContent>
              </v:textbox>
            </v:rect>
          </v:group>
          <v:group id="Group 109" o:spid="_x0000_s1052" style="position:absolute;left:1198;top:14433;width:2275;height:22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">
            <v:rect id="Rectangle 110" o:spid="_x0000_s10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" filled="f" stroked="f" strokeweight=".25pt">
              <v:textbox inset="1pt,1pt,1pt,1pt">
                <w:txbxContent>
                  <w:p w14:paraId="126CD28A" w14:textId="77777777" w:rsidR="00B91696" w:rsidRPr="004B2F66" w:rsidRDefault="00B91696" w:rsidP="006477CA">
                    <w:pPr>
                      <w:pStyle w:val="ae"/>
                      <w:rPr>
                        <w:i w:val="0"/>
                      </w:rPr>
                    </w:pPr>
                    <w:r w:rsidRPr="004B2F66">
                      <w:rPr>
                        <w:rStyle w:val="af"/>
                        <w:i/>
                      </w:rPr>
                      <w:t>Пров</w:t>
                    </w:r>
                    <w:r w:rsidRPr="003900FB">
                      <w:rPr>
                        <w:iCs/>
                      </w:rPr>
                      <w:t>ер</w:t>
                    </w:r>
                    <w:r w:rsidRPr="004B2F66">
                      <w:rPr>
                        <w:i w:val="0"/>
                      </w:rPr>
                      <w:t>.</w:t>
                    </w:r>
                  </w:p>
                </w:txbxContent>
              </v:textbox>
            </v:rect>
            <v:rect id="Rectangle 111" o:spid="_x0000_s105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" filled="f" stroked="f" strokeweight=".25pt">
              <v:textbox inset="1pt,1pt,1pt,1pt">
                <w:txbxContent>
                  <w:p w14:paraId="69C03357" w14:textId="1B15BC2B" w:rsidR="00B91696" w:rsidRDefault="007E775D" w:rsidP="006477CA">
                    <w:pPr>
                      <w:pStyle w:val="ae"/>
                    </w:pPr>
                    <w:r>
                      <w:t>Касаткин</w:t>
                    </w:r>
                  </w:p>
                  <w:p w14:paraId="0D7E6D25" w14:textId="77777777" w:rsidR="00B91696" w:rsidRDefault="00B91696" w:rsidP="006477CA">
                    <w:pPr>
                      <w:pStyle w:val="ae"/>
                    </w:pPr>
                  </w:p>
                </w:txbxContent>
              </v:textbox>
            </v:rect>
          </v:group>
          <v:group id="Group 112" o:spid="_x0000_s1055" style="position:absolute;left:1198;top:14687;width:2275;height:223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">
            <v:rect id="Rectangle 113" o:spid="_x0000_s10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" filled="f" stroked="f" strokeweight=".25pt">
              <v:textbox inset="1pt,1pt,1pt,1pt">
                <w:txbxContent>
                  <w:p w14:paraId="69A12E71" w14:textId="77777777" w:rsidR="00B91696" w:rsidRPr="00B91091" w:rsidRDefault="00B91696" w:rsidP="006477CA">
                    <w:pPr>
                      <w:pStyle w:val="ae"/>
                    </w:pPr>
                    <w:r>
                      <w:t xml:space="preserve"> </w:t>
                    </w:r>
                  </w:p>
                </w:txbxContent>
              </v:textbox>
            </v:rect>
            <v:rect id="Rectangle 114" o:spid="_x0000_s105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" filled="f" stroked="f" strokeweight=".25pt">
              <v:textbox inset="1pt,1pt,1pt,1pt">
                <w:txbxContent>
                  <w:p w14:paraId="273B5D0E" w14:textId="77777777" w:rsidR="00B91696" w:rsidRDefault="00B91696" w:rsidP="005A5C14">
                    <w:pPr>
                      <w:pStyle w:val="a3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</v:group>
          <v:group id="Group 115" o:spid="_x0000_s1058" style="position:absolute;left:1198;top:14936;width:2275;height:222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">
            <v:rect id="Rectangle 116" o:spid="_x0000_s105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" filled="f" stroked="f" strokeweight=".25pt">
              <v:textbox inset="1pt,1pt,1pt,1pt">
                <w:txbxContent>
                  <w:p w14:paraId="27CD12F1" w14:textId="77777777" w:rsidR="00B91696" w:rsidRPr="00B91091" w:rsidRDefault="00B91696" w:rsidP="006477CA">
                    <w:pPr>
                      <w:pStyle w:val="ae"/>
                    </w:pPr>
                    <w:r w:rsidRPr="00B91091">
                      <w:t xml:space="preserve"> Н. Контр.</w:t>
                    </w:r>
                  </w:p>
                </w:txbxContent>
              </v:textbox>
            </v:rect>
            <v:rect id="Rectangle 117" o:spid="_x0000_s106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" filled="f" stroked="f" strokeweight=".25pt">
              <v:textbox inset="1pt,1pt,1pt,1pt">
                <w:txbxContent>
                  <w:p w14:paraId="510E36D7" w14:textId="5012E493" w:rsidR="00B91696" w:rsidRPr="00214EFC" w:rsidRDefault="006477CA" w:rsidP="006477CA">
                    <w:pPr>
                      <w:pStyle w:val="ae"/>
                    </w:pPr>
                    <w:r>
                      <w:t>Ямилева</w:t>
                    </w:r>
                  </w:p>
                </w:txbxContent>
              </v:textbox>
            </v:rect>
          </v:group>
          <v:group id="Group 118" o:spid="_x0000_s1061" style="position:absolute;left:1198;top:15184;width:2275;height:22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">
            <v:rect id="Rectangle 119" o:spid="_x0000_s106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" filled="f" stroked="f" strokeweight=".25pt">
              <v:textbox inset="1pt,1pt,1pt,1pt">
                <w:txbxContent>
                  <w:p w14:paraId="196FB948" w14:textId="77777777" w:rsidR="00B91696" w:rsidRPr="00B91091" w:rsidRDefault="00B91696" w:rsidP="006477CA">
                    <w:pPr>
                      <w:pStyle w:val="ae"/>
                    </w:pPr>
                    <w:r w:rsidRPr="00B91091">
                      <w:t>Утвердил</w:t>
                    </w:r>
                  </w:p>
                </w:txbxContent>
              </v:textbox>
            </v:rect>
            <v:rect id="Rectangle 120" o:spid="_x0000_s106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" filled="f" stroked="f" strokeweight=".25pt">
              <v:textbox inset="1pt,1pt,1pt,1pt">
                <w:txbxContent>
                  <w:p w14:paraId="6DA7DE91" w14:textId="626CF250" w:rsidR="00B91696" w:rsidRPr="0077061F" w:rsidRDefault="0077061F" w:rsidP="006477CA">
                    <w:pPr>
                      <w:pStyle w:val="ae"/>
                    </w:pPr>
                    <w:r>
                      <w:t>Федорова</w:t>
                    </w:r>
                  </w:p>
                </w:txbxContent>
              </v:textbox>
            </v:rect>
          </v:group>
          <v:line id="Line 121" o:spid="_x0000_s1064" style="position:absolute;flip:x;visibility:visible;mso-wrap-style:square" from="7912,14166" to="7914,15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" strokeweight="2pt"/>
          <v:rect id="Rectangle 122" o:spid="_x0000_s1065" style="position:absolute;left:4869;top:14218;width:2981;height:1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" filled="f" stroked="f" strokeweight=".25pt">
            <v:textbox inset="1pt,1pt,1pt,1pt">
              <w:txbxContent>
                <w:p w14:paraId="48D36135" w14:textId="77777777" w:rsidR="00B91696" w:rsidRPr="00607710" w:rsidRDefault="00B91696" w:rsidP="005A5C14">
                  <w:pPr>
                    <w:pStyle w:val="a6"/>
                    <w:ind w:firstLine="0"/>
                    <w:jc w:val="center"/>
                    <w:rPr>
                      <w:rFonts w:ascii="Calibri" w:hAnsi="Calibri"/>
                    </w:rPr>
                  </w:pPr>
                </w:p>
              </w:txbxContent>
            </v:textbox>
          </v:rect>
          <v:line id="Line 123" o:spid="_x0000_s1066" style="position:absolute;flip:y;visibility:visible;mso-wrap-style:square" from="7918,14412" to="10713,14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" strokeweight="2pt"/>
          <v:line id="Line 124" o:spid="_x0000_s1067" style="position:absolute;visibility:visible;mso-wrap-style:square" from="7907,14676" to="10710,14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" strokeweight="2pt"/>
          <v:line id="Line 125" o:spid="_x0000_s1068" style="position:absolute;visibility:visible;mso-wrap-style:square" from="9509,14189" to="9510,14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" strokeweight="2pt"/>
          <v:rect id="Rectangle 126" o:spid="_x0000_s1069" style="position:absolute;left:7952;top:14178;width:699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" filled="f" stroked="f" strokeweight=".25pt">
            <v:textbox inset="1pt,1pt,1pt,1pt">
              <w:txbxContent>
                <w:p w14:paraId="25065EDD" w14:textId="77777777" w:rsidR="00B91696" w:rsidRPr="00B91091" w:rsidRDefault="00B91696" w:rsidP="006477CA">
                  <w:pPr>
                    <w:pStyle w:val="ae"/>
                    <w:jc w:val="center"/>
                  </w:pPr>
                  <w:r w:rsidRPr="00B91091">
                    <w:t>Лит.</w:t>
                  </w:r>
                </w:p>
              </w:txbxContent>
            </v:textbox>
          </v:rect>
          <v:rect id="Rectangle 127" o:spid="_x0000_s1070" style="position:absolute;left:9508;top:14178;width:110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" filled="f" stroked="f" strokeweight=".25pt">
            <v:textbox inset="1pt,1pt,1pt,1pt">
              <w:txbxContent>
                <w:p w14:paraId="33A7528F" w14:textId="77777777" w:rsidR="00B91696" w:rsidRPr="00B91091" w:rsidRDefault="00B91696" w:rsidP="006477CA">
                  <w:pPr>
                    <w:pStyle w:val="ae"/>
                    <w:jc w:val="center"/>
                  </w:pPr>
                  <w:r w:rsidRPr="0058253A">
                    <w:rPr>
                      <w:rStyle w:val="af"/>
                      <w:i/>
                      <w:iCs/>
                    </w:rPr>
                    <w:t>Л</w:t>
                  </w:r>
                  <w:r w:rsidRPr="00B91091">
                    <w:t>истов</w:t>
                  </w:r>
                </w:p>
              </w:txbxContent>
            </v:textbox>
          </v:rect>
          <v:rect id="Rectangle 128" o:spid="_x0000_s1071" style="position:absolute;left:9608;top:14422;width:1102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" filled="f" stroked="f" strokeweight=".25pt">
            <v:textbox inset="1pt,1pt,1pt,1pt">
              <w:txbxContent>
                <w:p w14:paraId="4F23E5CD" w14:textId="77A883DD" w:rsidR="00B91696" w:rsidRPr="005558AA" w:rsidRDefault="007F3F15" w:rsidP="006477CA">
                  <w:pPr>
                    <w:pStyle w:val="ae"/>
                    <w:jc w:val="center"/>
                  </w:pPr>
                  <w:r>
                    <w:t>56</w:t>
                  </w:r>
                </w:p>
              </w:txbxContent>
            </v:textbox>
          </v:rect>
          <v:line id="Line 129" o:spid="_x0000_s1072" style="position:absolute;visibility:visible;mso-wrap-style:square" from="8171,14419" to="8171,14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" strokeweight="1pt"/>
          <v:line id="Line 130" o:spid="_x0000_s1073" style="position:absolute;flip:x;visibility:visible;mso-wrap-style:square" from="8431,14422" to="8432,14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" strokeweight="1pt"/>
          <v:rect id="Rectangle 131" o:spid="_x0000_s1074" style="position:absolute;left:7952;top:14868;width:2658;height: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" filled="f" stroked="f" strokeweight=".25pt">
            <v:textbox inset="1pt,0,1pt,0">
              <w:txbxContent>
                <w:p w14:paraId="6EF6FFEC" w14:textId="5A441DC2" w:rsidR="00B91696" w:rsidRPr="00A0300E" w:rsidRDefault="007E775D" w:rsidP="006477CA">
                  <w:pPr>
                    <w:ind w:firstLine="0"/>
                    <w:jc w:val="center"/>
                    <w:rPr>
                      <w:rFonts w:ascii="GOST type B" w:hAnsi="GOST type B"/>
                      <w:i/>
                      <w:szCs w:val="28"/>
                    </w:rPr>
                  </w:pPr>
                  <w:r>
                    <w:rPr>
                      <w:rFonts w:ascii="GOST type B" w:hAnsi="GOST type B"/>
                      <w:i/>
                      <w:szCs w:val="28"/>
                    </w:rPr>
                    <w:t>МКН-415</w:t>
                  </w:r>
                </w:p>
              </w:txbxContent>
            </v:textbox>
          </v:rect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C87982"/>
    <w:multiLevelType w:val="hybridMultilevel"/>
    <w:tmpl w:val="5E52F988"/>
    <w:lvl w:ilvl="0" w:tplc="851AD1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704B69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DE9E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2A05D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DBCF2F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AF84E7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4F8B7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B25E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84F60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1B8215C"/>
    <w:multiLevelType w:val="hybridMultilevel"/>
    <w:tmpl w:val="DFE85A3E"/>
    <w:lvl w:ilvl="0" w:tplc="59B258A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1B7EF872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7369A9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9C019B2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73C9F96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D4427052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7E5872A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7FE01872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52AC22B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A100A8"/>
    <w:multiLevelType w:val="multilevel"/>
    <w:tmpl w:val="E084C35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" w15:restartNumberingAfterBreak="0">
    <w:nsid w:val="504C452D"/>
    <w:multiLevelType w:val="hybridMultilevel"/>
    <w:tmpl w:val="26BEAF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1979CD"/>
    <w:multiLevelType w:val="hybridMultilevel"/>
    <w:tmpl w:val="0E38EE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945632"/>
    <w:multiLevelType w:val="hybridMultilevel"/>
    <w:tmpl w:val="BF2222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7D054D"/>
    <w:multiLevelType w:val="hybridMultilevel"/>
    <w:tmpl w:val="1A78BFF2"/>
    <w:lvl w:ilvl="0" w:tplc="3C002A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0A4B56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E14565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A6047C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C9AE5D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E66A0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F87C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64A8E5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BA67F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20325077">
    <w:abstractNumId w:val="6"/>
  </w:num>
  <w:num w:numId="2" w16cid:durableId="91248840">
    <w:abstractNumId w:val="2"/>
  </w:num>
  <w:num w:numId="3" w16cid:durableId="47923186">
    <w:abstractNumId w:val="5"/>
  </w:num>
  <w:num w:numId="4" w16cid:durableId="1097095876">
    <w:abstractNumId w:val="4"/>
  </w:num>
  <w:num w:numId="5" w16cid:durableId="184828410">
    <w:abstractNumId w:val="3"/>
  </w:num>
  <w:num w:numId="6" w16cid:durableId="1529568231">
    <w:abstractNumId w:val="1"/>
  </w:num>
  <w:num w:numId="7" w16cid:durableId="116844559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Наиль А Клявлин">
    <w15:presenceInfo w15:providerId="AD" w15:userId="S::klyavlin.nail-a@net.ugatu.su::b9db8fe9-4ee6-4bb4-9969-86dff1010c4b"/>
  </w15:person>
  <w15:person w15:author="Алексей А Касаткин">
    <w15:presenceInfo w15:providerId="AD" w15:userId="S::kasatkin.aa@net.ugatu.su::e2392e71-1a72-46f7-a9de-776f15cc819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hdrShapeDefaults>
    <o:shapedefaults v:ext="edit" spidmax="2050"/>
    <o:shapelayout v:ext="edit">
      <o:idmap v:ext="edit" data="1"/>
      <o:rules v:ext="edit">
        <o:r id="V:Rule1" type="connector" idref="#Line 84"/>
        <o:r id="V:Rule2" type="connector" idref="#Line 91"/>
        <o:r id="V:Rule3" type="connector" idref="#Line 86"/>
        <o:r id="V:Rule4" type="connector" idref="#Line 46"/>
        <o:r id="V:Rule5" type="connector" idref="#Line 87"/>
        <o:r id="V:Rule6" type="connector" idref="#Line 51"/>
        <o:r id="V:Rule7" type="connector" idref="#Line 48"/>
        <o:r id="V:Rule8" type="connector" idref="#Line 101"/>
        <o:r id="V:Rule9" type="connector" idref="#Line 47"/>
        <o:r id="V:Rule10" type="connector" idref="#Line 103"/>
        <o:r id="V:Rule11" type="connector" idref="#Line 130"/>
        <o:r id="V:Rule12" type="connector" idref="#Line 102"/>
        <o:r id="V:Rule13" type="connector" idref="#Line 129"/>
        <o:r id="V:Rule14" type="connector" idref="#Line 44"/>
        <o:r id="V:Rule15" type="connector" idref="#Line 90"/>
        <o:r id="V:Rule16" type="connector" idref="#Line 121"/>
        <o:r id="V:Rule17" type="connector" idref="#Line 45"/>
        <o:r id="V:Rule18" type="connector" idref="#Line 92"/>
        <o:r id="V:Rule19" type="connector" idref="#Line 123"/>
        <o:r id="V:Rule20" type="connector" idref="#Line 125"/>
        <o:r id="V:Rule21" type="connector" idref="#Line 49"/>
        <o:r id="V:Rule22" type="connector" idref="#Line 124"/>
        <o:r id="V:Rule23" type="connector" idref="#Line 104"/>
        <o:r id="V:Rule24" type="connector" idref="#Line 53"/>
        <o:r id="V:Rule25" type="connector" idref="#Line 52"/>
        <o:r id="V:Rule26" type="connector" idref="#Line 50"/>
        <o:r id="V:Rule27" type="connector" idref="#Line 105"/>
        <o:r id="V:Rule28" type="connector" idref="#Line 88"/>
        <o:r id="V:Rule29" type="connector" idref="#Line 85"/>
        <o:r id="V:Rule30" type="connector" idref="#Line 89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A698D"/>
    <w:rsid w:val="000046CC"/>
    <w:rsid w:val="00012F06"/>
    <w:rsid w:val="00026BFC"/>
    <w:rsid w:val="00051A2C"/>
    <w:rsid w:val="00054E3C"/>
    <w:rsid w:val="00055B16"/>
    <w:rsid w:val="0006039B"/>
    <w:rsid w:val="00075C48"/>
    <w:rsid w:val="000807D8"/>
    <w:rsid w:val="0008164D"/>
    <w:rsid w:val="00082CB1"/>
    <w:rsid w:val="00082D2F"/>
    <w:rsid w:val="00085F10"/>
    <w:rsid w:val="000A7CEE"/>
    <w:rsid w:val="000A7DAD"/>
    <w:rsid w:val="000B2825"/>
    <w:rsid w:val="000B2D9C"/>
    <w:rsid w:val="000B3048"/>
    <w:rsid w:val="000C2D50"/>
    <w:rsid w:val="000D45C2"/>
    <w:rsid w:val="000D7ED7"/>
    <w:rsid w:val="000E03D1"/>
    <w:rsid w:val="000E0BA1"/>
    <w:rsid w:val="000E1F4C"/>
    <w:rsid w:val="000E4DC6"/>
    <w:rsid w:val="000E50BE"/>
    <w:rsid w:val="00105E49"/>
    <w:rsid w:val="001127F4"/>
    <w:rsid w:val="00113BEB"/>
    <w:rsid w:val="0011518E"/>
    <w:rsid w:val="00115886"/>
    <w:rsid w:val="00116BDD"/>
    <w:rsid w:val="0011717B"/>
    <w:rsid w:val="001349EF"/>
    <w:rsid w:val="00143214"/>
    <w:rsid w:val="00143278"/>
    <w:rsid w:val="0015096B"/>
    <w:rsid w:val="00152533"/>
    <w:rsid w:val="0015407F"/>
    <w:rsid w:val="00162944"/>
    <w:rsid w:val="0017222D"/>
    <w:rsid w:val="00174D47"/>
    <w:rsid w:val="001A1323"/>
    <w:rsid w:val="001A4B39"/>
    <w:rsid w:val="001B1789"/>
    <w:rsid w:val="001B7A38"/>
    <w:rsid w:val="001D2110"/>
    <w:rsid w:val="001F2C9B"/>
    <w:rsid w:val="001F445B"/>
    <w:rsid w:val="00200C3F"/>
    <w:rsid w:val="0021250C"/>
    <w:rsid w:val="002161B9"/>
    <w:rsid w:val="002217D8"/>
    <w:rsid w:val="002365F9"/>
    <w:rsid w:val="002469DA"/>
    <w:rsid w:val="002506E8"/>
    <w:rsid w:val="0025151D"/>
    <w:rsid w:val="00255DA3"/>
    <w:rsid w:val="00261C02"/>
    <w:rsid w:val="00262A43"/>
    <w:rsid w:val="00267057"/>
    <w:rsid w:val="002829C3"/>
    <w:rsid w:val="002930B3"/>
    <w:rsid w:val="002966EC"/>
    <w:rsid w:val="002A16FC"/>
    <w:rsid w:val="002A51AD"/>
    <w:rsid w:val="002A5A68"/>
    <w:rsid w:val="002B602B"/>
    <w:rsid w:val="002B7CAE"/>
    <w:rsid w:val="002E0A92"/>
    <w:rsid w:val="002F7CB9"/>
    <w:rsid w:val="003045AF"/>
    <w:rsid w:val="00310BB1"/>
    <w:rsid w:val="003144FF"/>
    <w:rsid w:val="00316262"/>
    <w:rsid w:val="00326D72"/>
    <w:rsid w:val="00330497"/>
    <w:rsid w:val="0033767B"/>
    <w:rsid w:val="003379B3"/>
    <w:rsid w:val="00337C86"/>
    <w:rsid w:val="00341545"/>
    <w:rsid w:val="00343B8C"/>
    <w:rsid w:val="00350DFD"/>
    <w:rsid w:val="0035418A"/>
    <w:rsid w:val="00361386"/>
    <w:rsid w:val="00371AB1"/>
    <w:rsid w:val="003738AF"/>
    <w:rsid w:val="00380EB6"/>
    <w:rsid w:val="003825CF"/>
    <w:rsid w:val="00382E8E"/>
    <w:rsid w:val="00384164"/>
    <w:rsid w:val="003900FB"/>
    <w:rsid w:val="00391758"/>
    <w:rsid w:val="00393017"/>
    <w:rsid w:val="00393E6B"/>
    <w:rsid w:val="003A3AAE"/>
    <w:rsid w:val="003B4D77"/>
    <w:rsid w:val="003C598C"/>
    <w:rsid w:val="003C7F2C"/>
    <w:rsid w:val="003D2748"/>
    <w:rsid w:val="003E11BA"/>
    <w:rsid w:val="003E2DB8"/>
    <w:rsid w:val="003F7DA9"/>
    <w:rsid w:val="004045EB"/>
    <w:rsid w:val="00405F9D"/>
    <w:rsid w:val="004101EE"/>
    <w:rsid w:val="00410CB7"/>
    <w:rsid w:val="00414890"/>
    <w:rsid w:val="004171D5"/>
    <w:rsid w:val="0043280D"/>
    <w:rsid w:val="00445E92"/>
    <w:rsid w:val="0044713F"/>
    <w:rsid w:val="00453E70"/>
    <w:rsid w:val="00460275"/>
    <w:rsid w:val="00463D18"/>
    <w:rsid w:val="00465D72"/>
    <w:rsid w:val="004666CD"/>
    <w:rsid w:val="004704D6"/>
    <w:rsid w:val="0047229E"/>
    <w:rsid w:val="00480199"/>
    <w:rsid w:val="00486FE9"/>
    <w:rsid w:val="00487D3E"/>
    <w:rsid w:val="004A6502"/>
    <w:rsid w:val="004B23BF"/>
    <w:rsid w:val="004B2F66"/>
    <w:rsid w:val="00504FDB"/>
    <w:rsid w:val="0051488E"/>
    <w:rsid w:val="00515161"/>
    <w:rsid w:val="00524EEC"/>
    <w:rsid w:val="0055330D"/>
    <w:rsid w:val="00557616"/>
    <w:rsid w:val="0056236B"/>
    <w:rsid w:val="00565FA4"/>
    <w:rsid w:val="00567937"/>
    <w:rsid w:val="005821EF"/>
    <w:rsid w:val="0058253A"/>
    <w:rsid w:val="00582E94"/>
    <w:rsid w:val="00584982"/>
    <w:rsid w:val="00586517"/>
    <w:rsid w:val="00594E4A"/>
    <w:rsid w:val="005A5C14"/>
    <w:rsid w:val="005B61C4"/>
    <w:rsid w:val="005C1331"/>
    <w:rsid w:val="005C187A"/>
    <w:rsid w:val="005D0291"/>
    <w:rsid w:val="005D35F8"/>
    <w:rsid w:val="005D5A3C"/>
    <w:rsid w:val="005D7046"/>
    <w:rsid w:val="005E2ACA"/>
    <w:rsid w:val="005F394D"/>
    <w:rsid w:val="005F739D"/>
    <w:rsid w:val="00616684"/>
    <w:rsid w:val="00624D26"/>
    <w:rsid w:val="00626AA8"/>
    <w:rsid w:val="00630B3E"/>
    <w:rsid w:val="006323FB"/>
    <w:rsid w:val="006374C4"/>
    <w:rsid w:val="006426AC"/>
    <w:rsid w:val="00643EB5"/>
    <w:rsid w:val="006454B1"/>
    <w:rsid w:val="006477CA"/>
    <w:rsid w:val="00653C3A"/>
    <w:rsid w:val="00661FBB"/>
    <w:rsid w:val="00672C20"/>
    <w:rsid w:val="00682E82"/>
    <w:rsid w:val="00691149"/>
    <w:rsid w:val="00692F75"/>
    <w:rsid w:val="00693720"/>
    <w:rsid w:val="006A00EB"/>
    <w:rsid w:val="006A07F4"/>
    <w:rsid w:val="006A3FAC"/>
    <w:rsid w:val="006B3869"/>
    <w:rsid w:val="006B7E78"/>
    <w:rsid w:val="006C47A9"/>
    <w:rsid w:val="006C6421"/>
    <w:rsid w:val="006E16C1"/>
    <w:rsid w:val="006E4AA4"/>
    <w:rsid w:val="006F4B69"/>
    <w:rsid w:val="006F562A"/>
    <w:rsid w:val="006F5D24"/>
    <w:rsid w:val="007001E1"/>
    <w:rsid w:val="0070341E"/>
    <w:rsid w:val="00711D03"/>
    <w:rsid w:val="0071286E"/>
    <w:rsid w:val="00714C14"/>
    <w:rsid w:val="0071673C"/>
    <w:rsid w:val="007379D4"/>
    <w:rsid w:val="0074170C"/>
    <w:rsid w:val="007473B3"/>
    <w:rsid w:val="00753C28"/>
    <w:rsid w:val="00756902"/>
    <w:rsid w:val="00756F47"/>
    <w:rsid w:val="00761355"/>
    <w:rsid w:val="00764297"/>
    <w:rsid w:val="0077061F"/>
    <w:rsid w:val="007806B3"/>
    <w:rsid w:val="00785245"/>
    <w:rsid w:val="007932AB"/>
    <w:rsid w:val="007936D6"/>
    <w:rsid w:val="00795B67"/>
    <w:rsid w:val="007A30D7"/>
    <w:rsid w:val="007B672B"/>
    <w:rsid w:val="007D3F2D"/>
    <w:rsid w:val="007E5D59"/>
    <w:rsid w:val="007E775D"/>
    <w:rsid w:val="007F1400"/>
    <w:rsid w:val="007F2193"/>
    <w:rsid w:val="007F3F15"/>
    <w:rsid w:val="007F69DC"/>
    <w:rsid w:val="00803F35"/>
    <w:rsid w:val="00811B18"/>
    <w:rsid w:val="00816F5E"/>
    <w:rsid w:val="00832F49"/>
    <w:rsid w:val="0085117B"/>
    <w:rsid w:val="008575FB"/>
    <w:rsid w:val="008606A3"/>
    <w:rsid w:val="008606D5"/>
    <w:rsid w:val="00880253"/>
    <w:rsid w:val="00880864"/>
    <w:rsid w:val="0089250F"/>
    <w:rsid w:val="00897FE0"/>
    <w:rsid w:val="008A64B7"/>
    <w:rsid w:val="008C431D"/>
    <w:rsid w:val="008C7ECB"/>
    <w:rsid w:val="008D3BB2"/>
    <w:rsid w:val="008D40E5"/>
    <w:rsid w:val="008E6E13"/>
    <w:rsid w:val="008F01F3"/>
    <w:rsid w:val="008F3D1E"/>
    <w:rsid w:val="00900477"/>
    <w:rsid w:val="00904AE3"/>
    <w:rsid w:val="009110E3"/>
    <w:rsid w:val="00917B22"/>
    <w:rsid w:val="009208E2"/>
    <w:rsid w:val="00922B72"/>
    <w:rsid w:val="00924BC0"/>
    <w:rsid w:val="009275F0"/>
    <w:rsid w:val="009347DF"/>
    <w:rsid w:val="00943758"/>
    <w:rsid w:val="0095043E"/>
    <w:rsid w:val="00956D61"/>
    <w:rsid w:val="0096372A"/>
    <w:rsid w:val="00974CDF"/>
    <w:rsid w:val="00986594"/>
    <w:rsid w:val="00986719"/>
    <w:rsid w:val="009925B7"/>
    <w:rsid w:val="00996A7D"/>
    <w:rsid w:val="009A4CE4"/>
    <w:rsid w:val="009B0841"/>
    <w:rsid w:val="009B4CFA"/>
    <w:rsid w:val="009C48AF"/>
    <w:rsid w:val="009C5F6E"/>
    <w:rsid w:val="009C7BCE"/>
    <w:rsid w:val="009D49A8"/>
    <w:rsid w:val="009D6657"/>
    <w:rsid w:val="009E00DB"/>
    <w:rsid w:val="009E6298"/>
    <w:rsid w:val="009F50FE"/>
    <w:rsid w:val="00A0031A"/>
    <w:rsid w:val="00A02CE8"/>
    <w:rsid w:val="00A06BF6"/>
    <w:rsid w:val="00A14352"/>
    <w:rsid w:val="00A542A6"/>
    <w:rsid w:val="00A61D36"/>
    <w:rsid w:val="00A63057"/>
    <w:rsid w:val="00A74471"/>
    <w:rsid w:val="00A76D47"/>
    <w:rsid w:val="00A77DD0"/>
    <w:rsid w:val="00A813AD"/>
    <w:rsid w:val="00A83CB3"/>
    <w:rsid w:val="00A86964"/>
    <w:rsid w:val="00A92D0F"/>
    <w:rsid w:val="00AB4436"/>
    <w:rsid w:val="00AB5B67"/>
    <w:rsid w:val="00AC11CA"/>
    <w:rsid w:val="00AD38C2"/>
    <w:rsid w:val="00AE0C3F"/>
    <w:rsid w:val="00AE18AE"/>
    <w:rsid w:val="00AE37D6"/>
    <w:rsid w:val="00AE41A4"/>
    <w:rsid w:val="00AF4C94"/>
    <w:rsid w:val="00B0257B"/>
    <w:rsid w:val="00B054C4"/>
    <w:rsid w:val="00B06F13"/>
    <w:rsid w:val="00B07EE1"/>
    <w:rsid w:val="00B10FF8"/>
    <w:rsid w:val="00B12EF3"/>
    <w:rsid w:val="00B218C5"/>
    <w:rsid w:val="00B36584"/>
    <w:rsid w:val="00B37B3F"/>
    <w:rsid w:val="00B420EE"/>
    <w:rsid w:val="00B46DE3"/>
    <w:rsid w:val="00B47BC3"/>
    <w:rsid w:val="00B61A6E"/>
    <w:rsid w:val="00B668FC"/>
    <w:rsid w:val="00B703A6"/>
    <w:rsid w:val="00B7237E"/>
    <w:rsid w:val="00B76B32"/>
    <w:rsid w:val="00B80FA1"/>
    <w:rsid w:val="00B80FD1"/>
    <w:rsid w:val="00B827AE"/>
    <w:rsid w:val="00B87362"/>
    <w:rsid w:val="00B91696"/>
    <w:rsid w:val="00B92F67"/>
    <w:rsid w:val="00B94CDD"/>
    <w:rsid w:val="00B96B21"/>
    <w:rsid w:val="00BA13BC"/>
    <w:rsid w:val="00BA6304"/>
    <w:rsid w:val="00BB0DEE"/>
    <w:rsid w:val="00BB2EB1"/>
    <w:rsid w:val="00BB2F5D"/>
    <w:rsid w:val="00BC46AF"/>
    <w:rsid w:val="00BC4C7E"/>
    <w:rsid w:val="00BC7EBE"/>
    <w:rsid w:val="00BD31D8"/>
    <w:rsid w:val="00BE18B5"/>
    <w:rsid w:val="00BE6EAA"/>
    <w:rsid w:val="00BF0A0B"/>
    <w:rsid w:val="00BF497A"/>
    <w:rsid w:val="00BF4A14"/>
    <w:rsid w:val="00BF6332"/>
    <w:rsid w:val="00BF6543"/>
    <w:rsid w:val="00C04EBB"/>
    <w:rsid w:val="00C064C2"/>
    <w:rsid w:val="00C2016A"/>
    <w:rsid w:val="00C211F2"/>
    <w:rsid w:val="00C25106"/>
    <w:rsid w:val="00C256BF"/>
    <w:rsid w:val="00C3252E"/>
    <w:rsid w:val="00C374E4"/>
    <w:rsid w:val="00C4315D"/>
    <w:rsid w:val="00C511B5"/>
    <w:rsid w:val="00C626AA"/>
    <w:rsid w:val="00C66F26"/>
    <w:rsid w:val="00C82B46"/>
    <w:rsid w:val="00C94EA2"/>
    <w:rsid w:val="00CA1F44"/>
    <w:rsid w:val="00CB6BAF"/>
    <w:rsid w:val="00CC62EB"/>
    <w:rsid w:val="00CE1BA3"/>
    <w:rsid w:val="00CE226A"/>
    <w:rsid w:val="00CE67A2"/>
    <w:rsid w:val="00CE7F30"/>
    <w:rsid w:val="00CF0836"/>
    <w:rsid w:val="00CF1993"/>
    <w:rsid w:val="00CF3007"/>
    <w:rsid w:val="00CF6D8C"/>
    <w:rsid w:val="00D06E36"/>
    <w:rsid w:val="00D11D96"/>
    <w:rsid w:val="00D128B3"/>
    <w:rsid w:val="00D1464D"/>
    <w:rsid w:val="00D14B70"/>
    <w:rsid w:val="00D1579F"/>
    <w:rsid w:val="00D23A6A"/>
    <w:rsid w:val="00D26C18"/>
    <w:rsid w:val="00D337D3"/>
    <w:rsid w:val="00D40DEF"/>
    <w:rsid w:val="00D602BA"/>
    <w:rsid w:val="00D60C0F"/>
    <w:rsid w:val="00D63812"/>
    <w:rsid w:val="00D64DF3"/>
    <w:rsid w:val="00D83AA8"/>
    <w:rsid w:val="00D96D49"/>
    <w:rsid w:val="00DA3BE1"/>
    <w:rsid w:val="00DA698D"/>
    <w:rsid w:val="00DB4871"/>
    <w:rsid w:val="00DB6011"/>
    <w:rsid w:val="00DC1CE2"/>
    <w:rsid w:val="00DD0945"/>
    <w:rsid w:val="00DD0ED6"/>
    <w:rsid w:val="00DD1B23"/>
    <w:rsid w:val="00DE29DD"/>
    <w:rsid w:val="00DE344A"/>
    <w:rsid w:val="00DE3ED9"/>
    <w:rsid w:val="00DE4281"/>
    <w:rsid w:val="00DF3FB9"/>
    <w:rsid w:val="00E014DD"/>
    <w:rsid w:val="00E051F2"/>
    <w:rsid w:val="00E102FD"/>
    <w:rsid w:val="00E16079"/>
    <w:rsid w:val="00E21266"/>
    <w:rsid w:val="00E304EF"/>
    <w:rsid w:val="00E40307"/>
    <w:rsid w:val="00E47991"/>
    <w:rsid w:val="00E576EC"/>
    <w:rsid w:val="00E67487"/>
    <w:rsid w:val="00E67A40"/>
    <w:rsid w:val="00E72D29"/>
    <w:rsid w:val="00E809BA"/>
    <w:rsid w:val="00E900ED"/>
    <w:rsid w:val="00E92388"/>
    <w:rsid w:val="00E93274"/>
    <w:rsid w:val="00E9330B"/>
    <w:rsid w:val="00E934FA"/>
    <w:rsid w:val="00EA113C"/>
    <w:rsid w:val="00EA648E"/>
    <w:rsid w:val="00EB2C15"/>
    <w:rsid w:val="00EB2FA7"/>
    <w:rsid w:val="00EC01FA"/>
    <w:rsid w:val="00EC18B8"/>
    <w:rsid w:val="00ED3A8D"/>
    <w:rsid w:val="00EE0BEE"/>
    <w:rsid w:val="00EE6BE7"/>
    <w:rsid w:val="00EF1B34"/>
    <w:rsid w:val="00EF36DA"/>
    <w:rsid w:val="00F11DDA"/>
    <w:rsid w:val="00F203B9"/>
    <w:rsid w:val="00F22A49"/>
    <w:rsid w:val="00F41634"/>
    <w:rsid w:val="00F4299D"/>
    <w:rsid w:val="00F47F86"/>
    <w:rsid w:val="00F54182"/>
    <w:rsid w:val="00F54A4A"/>
    <w:rsid w:val="00F54EEB"/>
    <w:rsid w:val="00F631C8"/>
    <w:rsid w:val="00F65C7D"/>
    <w:rsid w:val="00F746DA"/>
    <w:rsid w:val="00F7736E"/>
    <w:rsid w:val="00F778B9"/>
    <w:rsid w:val="00F85CCD"/>
    <w:rsid w:val="00F904B0"/>
    <w:rsid w:val="00F96B82"/>
    <w:rsid w:val="00FA05C4"/>
    <w:rsid w:val="00FC082E"/>
    <w:rsid w:val="00FC4B7A"/>
    <w:rsid w:val="00FC7C29"/>
    <w:rsid w:val="00FD682A"/>
    <w:rsid w:val="00FE0292"/>
    <w:rsid w:val="00FE2D9F"/>
    <w:rsid w:val="00FE3ACC"/>
    <w:rsid w:val="00FF31AF"/>
    <w:rsid w:val="00FF32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51D77C"/>
  <w15:docId w15:val="{696A3F52-F59C-4382-A93A-25B32A114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03A6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E11BA"/>
    <w:pPr>
      <w:keepNext/>
      <w:keepLines/>
      <w:pageBreakBefore/>
      <w:spacing w:after="240"/>
      <w:ind w:firstLine="0"/>
      <w:contextualSpacing/>
      <w:jc w:val="center"/>
      <w:outlineLvl w:val="0"/>
    </w:pPr>
    <w:rPr>
      <w:rFonts w:eastAsiaTheme="majorEastAsia"/>
      <w:b/>
      <w:bCs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E11BA"/>
    <w:pPr>
      <w:spacing w:after="120"/>
      <w:jc w:val="left"/>
      <w:outlineLvl w:val="1"/>
    </w:pPr>
    <w:rPr>
      <w:b/>
      <w:cap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2A16FC"/>
    <w:pPr>
      <w:jc w:val="left"/>
      <w:outlineLvl w:val="2"/>
    </w:pPr>
    <w:rPr>
      <w:b/>
      <w:cap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10FF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DA698D"/>
    <w:pPr>
      <w:widowControl w:val="0"/>
      <w:snapToGrid w:val="0"/>
      <w:spacing w:after="0" w:line="240" w:lineRule="auto"/>
    </w:pPr>
    <w:rPr>
      <w:rFonts w:ascii="MS Sans Serif" w:eastAsia="Times New Roman" w:hAnsi="MS Sans Serif" w:cs="Times New Roman"/>
      <w:sz w:val="20"/>
      <w:szCs w:val="20"/>
      <w:lang w:eastAsia="ru-RU"/>
    </w:rPr>
  </w:style>
  <w:style w:type="paragraph" w:customStyle="1" w:styleId="a3">
    <w:name w:val="Чертежный"/>
    <w:rsid w:val="00F746DA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4">
    <w:name w:val="Balloon Text"/>
    <w:basedOn w:val="a"/>
    <w:link w:val="a5"/>
    <w:uiPriority w:val="99"/>
    <w:semiHidden/>
    <w:unhideWhenUsed/>
    <w:rsid w:val="00F746DA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746DA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6">
    <w:name w:val="Надпись на рисунке"/>
    <w:basedOn w:val="a"/>
    <w:rsid w:val="005A5C14"/>
    <w:pPr>
      <w:widowControl/>
      <w:jc w:val="left"/>
    </w:pPr>
    <w:rPr>
      <w:rFonts w:ascii="GOST 2.304 A" w:hAnsi="GOST 2.304 A"/>
      <w:i/>
      <w:sz w:val="24"/>
    </w:rPr>
  </w:style>
  <w:style w:type="paragraph" w:styleId="a7">
    <w:name w:val="header"/>
    <w:basedOn w:val="a"/>
    <w:link w:val="a8"/>
    <w:uiPriority w:val="99"/>
    <w:unhideWhenUsed/>
    <w:rsid w:val="005A5C14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5A5C14"/>
    <w:rPr>
      <w:rFonts w:ascii="Times New Roman" w:eastAsia="Times New Roman" w:hAnsi="Times New Roman" w:cs="Times New Roman"/>
      <w:sz w:val="32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5A5C14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5A5C14"/>
    <w:rPr>
      <w:rFonts w:ascii="Times New Roman" w:eastAsia="Times New Roman" w:hAnsi="Times New Roman" w:cs="Times New Roman"/>
      <w:sz w:val="32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E11BA"/>
    <w:rPr>
      <w:rFonts w:ascii="Times New Roman" w:eastAsiaTheme="majorEastAsia" w:hAnsi="Times New Roman" w:cs="Times New Roman"/>
      <w:b/>
      <w:bCs/>
      <w:caps/>
      <w:sz w:val="32"/>
      <w:szCs w:val="32"/>
      <w:lang w:eastAsia="ru-RU"/>
    </w:rPr>
  </w:style>
  <w:style w:type="paragraph" w:styleId="ab">
    <w:name w:val="List Paragraph"/>
    <w:basedOn w:val="a"/>
    <w:uiPriority w:val="34"/>
    <w:qFormat/>
    <w:rsid w:val="00832F49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E11BA"/>
    <w:rPr>
      <w:rFonts w:ascii="Times New Roman" w:eastAsia="Times New Roman" w:hAnsi="Times New Roman" w:cs="Times New Roman"/>
      <w:b/>
      <w:cap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A16FC"/>
    <w:rPr>
      <w:rFonts w:ascii="Times New Roman" w:eastAsia="Times New Roman" w:hAnsi="Times New Roman" w:cs="Times New Roman"/>
      <w:b/>
      <w:caps/>
      <w:sz w:val="28"/>
      <w:szCs w:val="28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832F49"/>
    <w:pPr>
      <w:pageBreakBefore w:val="0"/>
      <w:widowControl/>
      <w:spacing w:before="480" w:line="276" w:lineRule="auto"/>
      <w:contextualSpacing w:val="0"/>
      <w:jc w:val="left"/>
      <w:outlineLvl w:val="9"/>
    </w:pPr>
    <w:rPr>
      <w:rFonts w:asciiTheme="majorHAnsi" w:hAnsiTheme="majorHAnsi" w:cstheme="majorBidi"/>
      <w:color w:val="365F91" w:themeColor="accent1" w:themeShade="BF"/>
      <w:sz w:val="28"/>
      <w:szCs w:val="28"/>
      <w:lang w:eastAsia="en-US"/>
    </w:rPr>
  </w:style>
  <w:style w:type="paragraph" w:styleId="12">
    <w:name w:val="toc 1"/>
    <w:basedOn w:val="a"/>
    <w:next w:val="a"/>
    <w:autoRedefine/>
    <w:uiPriority w:val="39"/>
    <w:unhideWhenUsed/>
    <w:rsid w:val="00152533"/>
    <w:pPr>
      <w:tabs>
        <w:tab w:val="right" w:leader="dot" w:pos="9911"/>
      </w:tabs>
      <w:ind w:firstLine="0"/>
      <w:pPrChange w:id="0" w:author="Наиль А Клявлин" w:date="2023-06-27T00:53:00Z">
        <w:pPr>
          <w:widowControl w:val="0"/>
          <w:spacing w:line="360" w:lineRule="auto"/>
          <w:jc w:val="both"/>
        </w:pPr>
      </w:pPrChange>
    </w:pPr>
    <w:rPr>
      <w:rPrChange w:id="0" w:author="Наиль А Клявлин" w:date="2023-06-27T00:53:00Z">
        <w:rPr>
          <w:sz w:val="28"/>
          <w:lang w:val="ru-RU" w:eastAsia="ru-RU" w:bidi="ar-SA"/>
        </w:rPr>
      </w:rPrChange>
    </w:rPr>
  </w:style>
  <w:style w:type="paragraph" w:styleId="21">
    <w:name w:val="toc 2"/>
    <w:basedOn w:val="a"/>
    <w:next w:val="a"/>
    <w:autoRedefine/>
    <w:uiPriority w:val="39"/>
    <w:unhideWhenUsed/>
    <w:rsid w:val="00832F49"/>
    <w:pPr>
      <w:ind w:firstLine="0"/>
    </w:pPr>
  </w:style>
  <w:style w:type="paragraph" w:styleId="31">
    <w:name w:val="toc 3"/>
    <w:basedOn w:val="a"/>
    <w:next w:val="a"/>
    <w:autoRedefine/>
    <w:uiPriority w:val="39"/>
    <w:unhideWhenUsed/>
    <w:rsid w:val="00832F49"/>
    <w:pPr>
      <w:ind w:firstLine="0"/>
    </w:pPr>
  </w:style>
  <w:style w:type="character" w:styleId="ad">
    <w:name w:val="Hyperlink"/>
    <w:basedOn w:val="a0"/>
    <w:uiPriority w:val="99"/>
    <w:unhideWhenUsed/>
    <w:rsid w:val="00832F49"/>
    <w:rPr>
      <w:color w:val="0000FF" w:themeColor="hyperlink"/>
      <w:u w:val="single"/>
    </w:rPr>
  </w:style>
  <w:style w:type="paragraph" w:customStyle="1" w:styleId="ae">
    <w:name w:val="Надпись в рамке"/>
    <w:basedOn w:val="a"/>
    <w:link w:val="af"/>
    <w:qFormat/>
    <w:rsid w:val="006477CA"/>
    <w:pPr>
      <w:ind w:firstLine="0"/>
    </w:pPr>
    <w:rPr>
      <w:rFonts w:ascii="GOST type B" w:hAnsi="GOST type B"/>
      <w:i/>
      <w:sz w:val="18"/>
    </w:rPr>
  </w:style>
  <w:style w:type="character" w:customStyle="1" w:styleId="af">
    <w:name w:val="Надпись в рамке Знак"/>
    <w:basedOn w:val="a0"/>
    <w:link w:val="ae"/>
    <w:rsid w:val="006477CA"/>
    <w:rPr>
      <w:rFonts w:ascii="GOST type B" w:eastAsia="Times New Roman" w:hAnsi="GOST type B" w:cs="Times New Roman"/>
      <w:i/>
      <w:sz w:val="18"/>
      <w:szCs w:val="20"/>
      <w:lang w:eastAsia="ru-RU"/>
    </w:rPr>
  </w:style>
  <w:style w:type="character" w:styleId="af0">
    <w:name w:val="annotation reference"/>
    <w:basedOn w:val="a0"/>
    <w:uiPriority w:val="99"/>
    <w:semiHidden/>
    <w:unhideWhenUsed/>
    <w:rsid w:val="00075C48"/>
    <w:rPr>
      <w:sz w:val="16"/>
      <w:szCs w:val="16"/>
    </w:rPr>
  </w:style>
  <w:style w:type="paragraph" w:styleId="af1">
    <w:name w:val="annotation text"/>
    <w:basedOn w:val="a"/>
    <w:link w:val="af2"/>
    <w:uiPriority w:val="99"/>
    <w:unhideWhenUsed/>
    <w:rsid w:val="00075C48"/>
    <w:pPr>
      <w:spacing w:line="240" w:lineRule="auto"/>
    </w:pPr>
    <w:rPr>
      <w:sz w:val="20"/>
    </w:rPr>
  </w:style>
  <w:style w:type="character" w:customStyle="1" w:styleId="af2">
    <w:name w:val="Текст примечания Знак"/>
    <w:basedOn w:val="a0"/>
    <w:link w:val="af1"/>
    <w:uiPriority w:val="99"/>
    <w:rsid w:val="00075C4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075C48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075C4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table" w:styleId="af5">
    <w:name w:val="Table Grid"/>
    <w:basedOn w:val="a1"/>
    <w:uiPriority w:val="59"/>
    <w:rsid w:val="002A5A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Placeholder Text"/>
    <w:basedOn w:val="a0"/>
    <w:uiPriority w:val="99"/>
    <w:semiHidden/>
    <w:rsid w:val="002A5A68"/>
    <w:rPr>
      <w:color w:val="808080"/>
    </w:rPr>
  </w:style>
  <w:style w:type="character" w:customStyle="1" w:styleId="50">
    <w:name w:val="Заголовок 5 Знак"/>
    <w:basedOn w:val="a0"/>
    <w:link w:val="5"/>
    <w:uiPriority w:val="9"/>
    <w:semiHidden/>
    <w:rsid w:val="00B10FF8"/>
    <w:rPr>
      <w:rFonts w:asciiTheme="majorHAnsi" w:eastAsiaTheme="majorEastAsia" w:hAnsiTheme="majorHAnsi" w:cstheme="majorBidi"/>
      <w:color w:val="365F91" w:themeColor="accent1" w:themeShade="BF"/>
      <w:sz w:val="28"/>
      <w:szCs w:val="20"/>
      <w:lang w:eastAsia="ru-RU"/>
    </w:rPr>
  </w:style>
  <w:style w:type="character" w:styleId="af7">
    <w:name w:val="Unresolved Mention"/>
    <w:basedOn w:val="a0"/>
    <w:uiPriority w:val="99"/>
    <w:semiHidden/>
    <w:unhideWhenUsed/>
    <w:rsid w:val="00B827AE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661FBB"/>
    <w:rPr>
      <w:color w:val="800080" w:themeColor="followedHyperlink"/>
      <w:u w:val="single"/>
    </w:rPr>
  </w:style>
  <w:style w:type="paragraph" w:styleId="af9">
    <w:name w:val="caption"/>
    <w:basedOn w:val="a"/>
    <w:next w:val="a"/>
    <w:uiPriority w:val="35"/>
    <w:unhideWhenUsed/>
    <w:qFormat/>
    <w:rsid w:val="00F4299D"/>
    <w:pPr>
      <w:spacing w:after="200" w:line="240" w:lineRule="auto"/>
      <w:jc w:val="center"/>
    </w:pPr>
    <w:rPr>
      <w:iCs/>
      <w:szCs w:val="18"/>
    </w:rPr>
  </w:style>
  <w:style w:type="paragraph" w:styleId="afa">
    <w:name w:val="Normal (Web)"/>
    <w:basedOn w:val="a"/>
    <w:uiPriority w:val="99"/>
    <w:unhideWhenUsed/>
    <w:rsid w:val="0035418A"/>
    <w:pPr>
      <w:widowControl/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character" w:customStyle="1" w:styleId="mi">
    <w:name w:val="mi"/>
    <w:basedOn w:val="a0"/>
    <w:rsid w:val="00692F75"/>
  </w:style>
  <w:style w:type="paragraph" w:styleId="afb">
    <w:name w:val="Revision"/>
    <w:hidden/>
    <w:uiPriority w:val="99"/>
    <w:semiHidden/>
    <w:rsid w:val="007F69DC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3819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4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63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4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52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55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3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5208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9913593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465327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293188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5879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5319636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3579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0164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89602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26651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54756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9955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91952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2221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8010721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5277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65109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52200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019513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26042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62916462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489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98224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24470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73998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78662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95818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454635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9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02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2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861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63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12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6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9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4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3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954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441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79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9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2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9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336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41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183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9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31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microsoft.com/office/2007/relationships/hdphoto" Target="media/hdphoto3.wdp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github.com/rafaelpadilla/Object-Detection-Metrics" TargetMode="External"/><Relationship Id="rId50" Type="http://schemas.openxmlformats.org/officeDocument/2006/relationships/hyperlink" Target="https://yandex.ru/maps/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microsoft.com/office/2007/relationships/hdphoto" Target="media/hdphoto5.wdp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github.com/ultralytics/yolov5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openxmlformats.org/officeDocument/2006/relationships/hyperlink" Target="https://habr.com/ru/post/514450" TargetMode="External"/><Relationship Id="rId52" Type="http://schemas.openxmlformats.org/officeDocument/2006/relationships/hyperlink" Target="https://numpy.org/doc/stable/reference/generated/numpy.linalg.solve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microsoft.com/office/2007/relationships/hdphoto" Target="media/hdphoto1.wdp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github.com/opencv/opencv/wiki" TargetMode="External"/><Relationship Id="rId8" Type="http://schemas.openxmlformats.org/officeDocument/2006/relationships/header" Target="header1.xml"/><Relationship Id="rId51" Type="http://schemas.openxmlformats.org/officeDocument/2006/relationships/hyperlink" Target="https://numpy.org/doc/stable/reference/generated/numpy.linalg.svd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2.wdp"/><Relationship Id="rId25" Type="http://schemas.microsoft.com/office/2007/relationships/hdphoto" Target="media/hdphoto4.wdp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learnopencv.com/performance-comparison-of-yolo-models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hyperlink" Target="https://docs.scipy.org/doc/scipy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E24602E-6C30-4320-BD51-BFCF4CF286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2782</TotalTime>
  <Pages>41</Pages>
  <Words>7457</Words>
  <Characters>42505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49863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Наиль А Клявлин</cp:lastModifiedBy>
  <cp:revision>13</cp:revision>
  <dcterms:created xsi:type="dcterms:W3CDTF">2018-06-09T05:33:00Z</dcterms:created>
  <dcterms:modified xsi:type="dcterms:W3CDTF">2024-01-15T16:58:00Z</dcterms:modified>
</cp:coreProperties>
</file>